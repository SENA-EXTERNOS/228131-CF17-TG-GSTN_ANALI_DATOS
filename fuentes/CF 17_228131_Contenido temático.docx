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3F393B" w:rsidRDefault="003F393B">
      <w:pPr>
        <w:widowControl w:val="0"/>
        <w:pBdr>
          <w:top w:val="nil"/>
          <w:left w:val="nil"/>
          <w:bottom w:val="nil"/>
          <w:right w:val="nil"/>
          <w:between w:val="nil"/>
        </w:pBdr>
      </w:pPr>
    </w:p>
    <w:p w14:paraId="00000002" w14:textId="77777777" w:rsidR="003F393B" w:rsidRDefault="003F393B">
      <w:pPr>
        <w:widowControl w:val="0"/>
        <w:pBdr>
          <w:top w:val="nil"/>
          <w:left w:val="nil"/>
          <w:bottom w:val="nil"/>
          <w:right w:val="nil"/>
          <w:between w:val="nil"/>
        </w:pBdr>
        <w:spacing w:line="240" w:lineRule="auto"/>
      </w:pPr>
    </w:p>
    <w:p w14:paraId="00000003" w14:textId="77777777" w:rsidR="003F393B" w:rsidRDefault="003F393B">
      <w:pPr>
        <w:tabs>
          <w:tab w:val="left" w:pos="3224"/>
        </w:tabs>
        <w:spacing w:line="240" w:lineRule="auto"/>
      </w:pPr>
    </w:p>
    <w:tbl>
      <w:tblPr>
        <w:tblStyle w:val="afffffff5"/>
        <w:tblW w:w="14879"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3F393B" w14:paraId="41ED61A1" w14:textId="77777777">
        <w:trPr>
          <w:trHeight w:val="567"/>
        </w:trPr>
        <w:tc>
          <w:tcPr>
            <w:tcW w:w="3397" w:type="dxa"/>
            <w:shd w:val="clear" w:color="auto" w:fill="8DB3E2"/>
            <w:vAlign w:val="center"/>
          </w:tcPr>
          <w:p w14:paraId="00000004" w14:textId="77777777" w:rsidR="003F393B" w:rsidRDefault="00842017">
            <w:r>
              <w:t>PROGRAMA DE FORMACIÓN</w:t>
            </w:r>
          </w:p>
        </w:tc>
        <w:tc>
          <w:tcPr>
            <w:tcW w:w="11482" w:type="dxa"/>
            <w:vAlign w:val="center"/>
          </w:tcPr>
          <w:p w14:paraId="00000005" w14:textId="77777777" w:rsidR="003F393B" w:rsidRDefault="00842017">
            <w:r>
              <w:t>Gestión analítica de datos</w:t>
            </w:r>
          </w:p>
        </w:tc>
      </w:tr>
    </w:tbl>
    <w:p w14:paraId="00000006" w14:textId="77777777" w:rsidR="003F393B" w:rsidRDefault="003F393B">
      <w:pPr>
        <w:spacing w:line="240" w:lineRule="auto"/>
      </w:pPr>
    </w:p>
    <w:tbl>
      <w:tblPr>
        <w:tblStyle w:val="afffffff6"/>
        <w:tblW w:w="14895"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22"/>
        <w:gridCol w:w="4394"/>
        <w:gridCol w:w="2268"/>
        <w:gridCol w:w="6011"/>
      </w:tblGrid>
      <w:tr w:rsidR="003F393B" w14:paraId="4AC73142" w14:textId="77777777">
        <w:trPr>
          <w:trHeight w:val="340"/>
        </w:trPr>
        <w:tc>
          <w:tcPr>
            <w:tcW w:w="2222" w:type="dxa"/>
            <w:shd w:val="clear" w:color="auto" w:fill="8DB3E2"/>
            <w:vAlign w:val="center"/>
          </w:tcPr>
          <w:p w14:paraId="00000007" w14:textId="77777777" w:rsidR="003F393B" w:rsidRDefault="00842017">
            <w:r>
              <w:t>COMPETENCIA</w:t>
            </w:r>
          </w:p>
        </w:tc>
        <w:tc>
          <w:tcPr>
            <w:tcW w:w="4394" w:type="dxa"/>
            <w:vAlign w:val="center"/>
          </w:tcPr>
          <w:p w14:paraId="00000008" w14:textId="77777777" w:rsidR="003F393B" w:rsidRDefault="00842017">
            <w:pPr>
              <w:rPr>
                <w:u w:val="single"/>
              </w:rPr>
            </w:pPr>
            <w:r>
              <w:t>220501115 - Integrar datos según técnicas de visualización y metodologías de análisis.</w:t>
            </w:r>
          </w:p>
        </w:tc>
        <w:tc>
          <w:tcPr>
            <w:tcW w:w="2268" w:type="dxa"/>
            <w:shd w:val="clear" w:color="auto" w:fill="8DB3E2"/>
            <w:vAlign w:val="center"/>
          </w:tcPr>
          <w:p w14:paraId="00000009" w14:textId="77777777" w:rsidR="003F393B" w:rsidRDefault="00842017">
            <w:r>
              <w:t>RESULTADOS DE APRENDIZAJE</w:t>
            </w:r>
          </w:p>
        </w:tc>
        <w:tc>
          <w:tcPr>
            <w:tcW w:w="6011" w:type="dxa"/>
            <w:vAlign w:val="center"/>
          </w:tcPr>
          <w:p w14:paraId="0000000A" w14:textId="77777777" w:rsidR="003F393B" w:rsidRDefault="00842017">
            <w:pPr>
              <w:ind w:left="66"/>
              <w:rPr>
                <w:b/>
              </w:rPr>
            </w:pPr>
            <w:r>
              <w:t>220501115-04 Generar reportes de acuerdo a herramientas de visualización.</w:t>
            </w:r>
          </w:p>
        </w:tc>
      </w:tr>
    </w:tbl>
    <w:p w14:paraId="0000000B" w14:textId="77777777" w:rsidR="003F393B" w:rsidRDefault="003F393B">
      <w:pPr>
        <w:spacing w:line="240" w:lineRule="auto"/>
      </w:pPr>
    </w:p>
    <w:tbl>
      <w:tblPr>
        <w:tblStyle w:val="afffffff7"/>
        <w:tblW w:w="14879"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3F393B" w14:paraId="56B98DA9" w14:textId="77777777">
        <w:trPr>
          <w:trHeight w:val="340"/>
        </w:trPr>
        <w:tc>
          <w:tcPr>
            <w:tcW w:w="3397" w:type="dxa"/>
            <w:shd w:val="clear" w:color="auto" w:fill="8DB3E2"/>
            <w:vAlign w:val="center"/>
          </w:tcPr>
          <w:p w14:paraId="0000000C" w14:textId="77777777" w:rsidR="003F393B" w:rsidRDefault="00842017">
            <w:r>
              <w:t>NÚMERO DEL COMPONENTE FORMATIVO</w:t>
            </w:r>
          </w:p>
        </w:tc>
        <w:tc>
          <w:tcPr>
            <w:tcW w:w="11482" w:type="dxa"/>
            <w:vAlign w:val="center"/>
          </w:tcPr>
          <w:p w14:paraId="0000000D" w14:textId="77777777" w:rsidR="003F393B" w:rsidRDefault="00842017">
            <w:r>
              <w:t>CF17</w:t>
            </w:r>
          </w:p>
        </w:tc>
      </w:tr>
      <w:tr w:rsidR="003F393B" w14:paraId="277C80AF" w14:textId="77777777">
        <w:trPr>
          <w:trHeight w:val="340"/>
        </w:trPr>
        <w:tc>
          <w:tcPr>
            <w:tcW w:w="3397" w:type="dxa"/>
            <w:shd w:val="clear" w:color="auto" w:fill="8DB3E2"/>
            <w:vAlign w:val="center"/>
          </w:tcPr>
          <w:p w14:paraId="0000000E" w14:textId="77777777" w:rsidR="003F393B" w:rsidRDefault="00842017">
            <w:r>
              <w:t>NOMBRE DEL COMPONENTE FORMATIVO</w:t>
            </w:r>
          </w:p>
        </w:tc>
        <w:tc>
          <w:tcPr>
            <w:tcW w:w="11482" w:type="dxa"/>
            <w:vAlign w:val="center"/>
          </w:tcPr>
          <w:p w14:paraId="0000000F" w14:textId="77777777" w:rsidR="003F393B" w:rsidRDefault="00842017">
            <w:r>
              <w:t>Visualización de datos</w:t>
            </w:r>
          </w:p>
        </w:tc>
      </w:tr>
      <w:tr w:rsidR="003F393B" w14:paraId="6E618FD0" w14:textId="77777777">
        <w:trPr>
          <w:trHeight w:val="340"/>
        </w:trPr>
        <w:tc>
          <w:tcPr>
            <w:tcW w:w="3397" w:type="dxa"/>
            <w:shd w:val="clear" w:color="auto" w:fill="8DB3E2"/>
            <w:vAlign w:val="center"/>
          </w:tcPr>
          <w:p w14:paraId="00000010" w14:textId="77777777" w:rsidR="003F393B" w:rsidRDefault="00842017">
            <w:r>
              <w:t>BREVE DESCRIPCIÓN</w:t>
            </w:r>
          </w:p>
        </w:tc>
        <w:tc>
          <w:tcPr>
            <w:tcW w:w="11482" w:type="dxa"/>
            <w:vAlign w:val="center"/>
          </w:tcPr>
          <w:p w14:paraId="00000011" w14:textId="77777777" w:rsidR="003F393B" w:rsidRDefault="00842017">
            <w:r w:rsidRPr="00842017">
              <w:rPr>
                <w:color w:val="000000" w:themeColor="text1"/>
              </w:rPr>
              <w:t xml:space="preserve">La visualización de datos es la representación gráfica de la información, mediante el uso de herramientas visuales como gráficos, mapas y tableros de control, permitiendo así una mejor comunicación de los resultados. En la ciencia de datos las técnicas de </w:t>
            </w:r>
            <w:proofErr w:type="gramStart"/>
            <w:r w:rsidRPr="00842017">
              <w:rPr>
                <w:color w:val="000000" w:themeColor="text1"/>
              </w:rPr>
              <w:t>visualización,</w:t>
            </w:r>
            <w:proofErr w:type="gramEnd"/>
            <w:r w:rsidRPr="00842017">
              <w:rPr>
                <w:color w:val="000000" w:themeColor="text1"/>
              </w:rPr>
              <w:t xml:space="preserve"> son de gran importancia para el análisis de datos y la toma de decisiones. </w:t>
            </w:r>
          </w:p>
        </w:tc>
      </w:tr>
      <w:tr w:rsidR="003F393B" w14:paraId="2FD72163" w14:textId="77777777">
        <w:trPr>
          <w:trHeight w:val="340"/>
        </w:trPr>
        <w:tc>
          <w:tcPr>
            <w:tcW w:w="3397" w:type="dxa"/>
            <w:shd w:val="clear" w:color="auto" w:fill="8DB3E2"/>
            <w:vAlign w:val="center"/>
          </w:tcPr>
          <w:p w14:paraId="00000012" w14:textId="77777777" w:rsidR="003F393B" w:rsidRDefault="00842017">
            <w:r>
              <w:t>PALABRAS CLAVE</w:t>
            </w:r>
          </w:p>
        </w:tc>
        <w:tc>
          <w:tcPr>
            <w:tcW w:w="11482" w:type="dxa"/>
            <w:vAlign w:val="center"/>
          </w:tcPr>
          <w:p w14:paraId="00000013" w14:textId="77777777" w:rsidR="003F393B" w:rsidRDefault="00842017">
            <w:pPr>
              <w:rPr>
                <w:color w:val="FF0000"/>
              </w:rPr>
            </w:pPr>
            <w:proofErr w:type="spellStart"/>
            <w:r w:rsidRPr="00842017">
              <w:rPr>
                <w:i/>
                <w:color w:val="000000" w:themeColor="text1"/>
              </w:rPr>
              <w:t>Dashboards</w:t>
            </w:r>
            <w:proofErr w:type="spellEnd"/>
            <w:r w:rsidRPr="00842017">
              <w:rPr>
                <w:color w:val="000000" w:themeColor="text1"/>
              </w:rPr>
              <w:t>, gráficos, mapas de calor, tablero de control, visualización.</w:t>
            </w:r>
          </w:p>
        </w:tc>
      </w:tr>
    </w:tbl>
    <w:p w14:paraId="00000014" w14:textId="77777777" w:rsidR="003F393B" w:rsidRDefault="003F393B">
      <w:pPr>
        <w:spacing w:line="240" w:lineRule="auto"/>
      </w:pPr>
    </w:p>
    <w:tbl>
      <w:tblPr>
        <w:tblStyle w:val="afffffff8"/>
        <w:tblW w:w="14879"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3F393B" w14:paraId="6B28B27F" w14:textId="77777777">
        <w:trPr>
          <w:trHeight w:val="340"/>
        </w:trPr>
        <w:tc>
          <w:tcPr>
            <w:tcW w:w="3397" w:type="dxa"/>
            <w:shd w:val="clear" w:color="auto" w:fill="8DB3E2"/>
            <w:vAlign w:val="center"/>
          </w:tcPr>
          <w:p w14:paraId="00000015" w14:textId="77777777" w:rsidR="003F393B" w:rsidRDefault="00842017">
            <w:r>
              <w:t>ÁREA OCUPACIONAL</w:t>
            </w:r>
          </w:p>
        </w:tc>
        <w:tc>
          <w:tcPr>
            <w:tcW w:w="11482" w:type="dxa"/>
            <w:vAlign w:val="center"/>
          </w:tcPr>
          <w:p w14:paraId="00000016" w14:textId="77777777" w:rsidR="003F393B" w:rsidRDefault="00842017">
            <w:r>
              <w:t xml:space="preserve">Ciencias naturales, aplicadas y relacionadas </w:t>
            </w:r>
          </w:p>
        </w:tc>
      </w:tr>
      <w:tr w:rsidR="003F393B" w14:paraId="1354A2AF" w14:textId="77777777">
        <w:trPr>
          <w:trHeight w:val="465"/>
        </w:trPr>
        <w:tc>
          <w:tcPr>
            <w:tcW w:w="3397" w:type="dxa"/>
            <w:shd w:val="clear" w:color="auto" w:fill="8DB3E2"/>
            <w:vAlign w:val="center"/>
          </w:tcPr>
          <w:p w14:paraId="00000017" w14:textId="77777777" w:rsidR="003F393B" w:rsidRDefault="00842017">
            <w:r>
              <w:t>IDIOMA</w:t>
            </w:r>
          </w:p>
        </w:tc>
        <w:tc>
          <w:tcPr>
            <w:tcW w:w="11482" w:type="dxa"/>
            <w:vAlign w:val="center"/>
          </w:tcPr>
          <w:p w14:paraId="00000018" w14:textId="77777777" w:rsidR="003F393B" w:rsidRDefault="00842017">
            <w:r>
              <w:t>Español</w:t>
            </w:r>
          </w:p>
        </w:tc>
      </w:tr>
    </w:tbl>
    <w:p w14:paraId="00000019" w14:textId="77777777" w:rsidR="003F393B" w:rsidRDefault="003F393B">
      <w:pPr>
        <w:spacing w:line="240" w:lineRule="auto"/>
      </w:pPr>
    </w:p>
    <w:p w14:paraId="0000001A" w14:textId="77777777" w:rsidR="003F393B" w:rsidRDefault="003F393B">
      <w:pPr>
        <w:pBdr>
          <w:top w:val="nil"/>
          <w:left w:val="nil"/>
          <w:bottom w:val="nil"/>
          <w:right w:val="nil"/>
          <w:between w:val="nil"/>
        </w:pBdr>
        <w:spacing w:after="120" w:line="240" w:lineRule="auto"/>
        <w:jc w:val="both"/>
        <w:rPr>
          <w:b/>
          <w:color w:val="E36C09"/>
        </w:rPr>
      </w:pPr>
    </w:p>
    <w:p w14:paraId="0000001B" w14:textId="77777777" w:rsidR="003F393B" w:rsidRDefault="00842017">
      <w:pPr>
        <w:pStyle w:val="Ttulo1"/>
        <w:spacing w:before="0" w:line="240" w:lineRule="auto"/>
        <w:rPr>
          <w:b/>
          <w:sz w:val="22"/>
          <w:szCs w:val="22"/>
        </w:rPr>
      </w:pPr>
      <w:r>
        <w:rPr>
          <w:b/>
          <w:sz w:val="22"/>
          <w:szCs w:val="22"/>
        </w:rPr>
        <w:t>Tabla de contenidos</w:t>
      </w:r>
    </w:p>
    <w:p w14:paraId="0000001C" w14:textId="77777777" w:rsidR="003F393B" w:rsidRDefault="003F393B">
      <w:pPr>
        <w:spacing w:after="120" w:line="240" w:lineRule="auto"/>
        <w:ind w:left="284"/>
        <w:rPr>
          <w:color w:val="FF0000"/>
        </w:rPr>
      </w:pPr>
    </w:p>
    <w:p w14:paraId="0000001D" w14:textId="77777777" w:rsidR="003F393B" w:rsidRDefault="00842017">
      <w:pPr>
        <w:spacing w:after="120" w:line="240" w:lineRule="auto"/>
        <w:rPr>
          <w:b/>
        </w:rPr>
      </w:pPr>
      <w:r>
        <w:rPr>
          <w:b/>
        </w:rPr>
        <w:t>Introducción</w:t>
      </w:r>
    </w:p>
    <w:p w14:paraId="0000001E" w14:textId="77777777" w:rsidR="003F393B" w:rsidRDefault="00842017">
      <w:pPr>
        <w:numPr>
          <w:ilvl w:val="0"/>
          <w:numId w:val="5"/>
        </w:numPr>
        <w:spacing w:after="120" w:line="240" w:lineRule="auto"/>
        <w:rPr>
          <w:b/>
        </w:rPr>
      </w:pPr>
      <w:r>
        <w:rPr>
          <w:b/>
        </w:rPr>
        <w:t>Ventajas y beneficios de la visualización de datos</w:t>
      </w:r>
    </w:p>
    <w:p w14:paraId="0000001F" w14:textId="77777777" w:rsidR="003F393B" w:rsidRDefault="003F393B">
      <w:pPr>
        <w:spacing w:after="120" w:line="240" w:lineRule="auto"/>
        <w:ind w:firstLine="720"/>
        <w:rPr>
          <w:color w:val="FF0000"/>
        </w:rPr>
      </w:pPr>
    </w:p>
    <w:p w14:paraId="00000020" w14:textId="77777777" w:rsidR="003F393B" w:rsidRPr="00842017" w:rsidRDefault="00842017">
      <w:pPr>
        <w:numPr>
          <w:ilvl w:val="0"/>
          <w:numId w:val="5"/>
        </w:numPr>
        <w:spacing w:after="120" w:line="240" w:lineRule="auto"/>
        <w:rPr>
          <w:b/>
          <w:color w:val="000000" w:themeColor="text1"/>
        </w:rPr>
      </w:pPr>
      <w:r w:rsidRPr="00842017">
        <w:rPr>
          <w:b/>
          <w:color w:val="000000" w:themeColor="text1"/>
        </w:rPr>
        <w:t>Despliegue de visualizaciones en Internet</w:t>
      </w:r>
    </w:p>
    <w:p w14:paraId="00000021" w14:textId="77777777" w:rsidR="003F393B" w:rsidRDefault="003F393B">
      <w:pPr>
        <w:pBdr>
          <w:top w:val="nil"/>
          <w:left w:val="nil"/>
          <w:bottom w:val="nil"/>
          <w:right w:val="nil"/>
          <w:between w:val="nil"/>
        </w:pBdr>
        <w:spacing w:after="120" w:line="240" w:lineRule="auto"/>
        <w:ind w:left="1440"/>
        <w:rPr>
          <w:b/>
          <w:color w:val="000000"/>
        </w:rPr>
      </w:pPr>
    </w:p>
    <w:p w14:paraId="00000022" w14:textId="77777777" w:rsidR="003F393B" w:rsidRDefault="00842017">
      <w:pPr>
        <w:spacing w:after="120" w:line="240" w:lineRule="auto"/>
        <w:rPr>
          <w:b/>
        </w:rPr>
      </w:pPr>
      <w:r>
        <w:rPr>
          <w:b/>
        </w:rPr>
        <w:t>Introducción</w:t>
      </w:r>
    </w:p>
    <w:p w14:paraId="00000023" w14:textId="77777777" w:rsidR="003F393B" w:rsidRDefault="003F393B">
      <w:pPr>
        <w:spacing w:after="120" w:line="240" w:lineRule="auto"/>
        <w:rPr>
          <w:b/>
        </w:rPr>
      </w:pPr>
    </w:p>
    <w:tbl>
      <w:tblPr>
        <w:tblStyle w:val="afffffff9"/>
        <w:tblW w:w="143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12"/>
      </w:tblGrid>
      <w:tr w:rsidR="003F393B" w14:paraId="30F1C075" w14:textId="77777777">
        <w:trPr>
          <w:trHeight w:val="444"/>
        </w:trPr>
        <w:tc>
          <w:tcPr>
            <w:tcW w:w="14312" w:type="dxa"/>
            <w:shd w:val="clear" w:color="auto" w:fill="8DB3E2"/>
          </w:tcPr>
          <w:p w14:paraId="00000024" w14:textId="77777777" w:rsidR="003F393B" w:rsidRDefault="00842017">
            <w:pPr>
              <w:pStyle w:val="Ttulo1"/>
              <w:jc w:val="center"/>
              <w:outlineLvl w:val="0"/>
              <w:rPr>
                <w:sz w:val="22"/>
                <w:szCs w:val="22"/>
              </w:rPr>
            </w:pPr>
            <w:r>
              <w:rPr>
                <w:sz w:val="22"/>
                <w:szCs w:val="22"/>
              </w:rPr>
              <w:t>Cuadro de texto</w:t>
            </w:r>
          </w:p>
        </w:tc>
      </w:tr>
      <w:tr w:rsidR="003F393B" w14:paraId="45711AC6" w14:textId="77777777">
        <w:tc>
          <w:tcPr>
            <w:tcW w:w="14312" w:type="dxa"/>
          </w:tcPr>
          <w:p w14:paraId="00000025" w14:textId="77777777" w:rsidR="003F393B" w:rsidRPr="00842017" w:rsidRDefault="00842017">
            <w:pPr>
              <w:spacing w:after="120"/>
              <w:jc w:val="both"/>
              <w:rPr>
                <w:color w:val="000000" w:themeColor="text1"/>
              </w:rPr>
            </w:pPr>
            <w:r w:rsidRPr="00842017">
              <w:rPr>
                <w:color w:val="000000" w:themeColor="text1"/>
              </w:rPr>
              <w:t>Estimado aprendiz, bienvenido a este componente formativo, donde conocerá la fase de visualización de datos y su importancia en los procesos de ciencias de datos para la comunicación de los resultados, así como para la exploración inicial del conjunto de datos disponibles. Aquí conocerá cómo seleccionar los gráficos adecuados, de acuerdo con el tipo de datos disponibles, así como el diseño y creación de tableros de control, que permiten visualizar los resultados más importantes de los proyectos de ciencia de datos.</w:t>
            </w:r>
          </w:p>
          <w:p w14:paraId="00000026" w14:textId="77777777" w:rsidR="003F393B" w:rsidRPr="00842017" w:rsidRDefault="00842017">
            <w:pPr>
              <w:jc w:val="both"/>
              <w:rPr>
                <w:color w:val="000000" w:themeColor="text1"/>
              </w:rPr>
            </w:pPr>
            <w:r w:rsidRPr="00842017">
              <w:rPr>
                <w:color w:val="000000" w:themeColor="text1"/>
              </w:rPr>
              <w:t>En el siguiente video conocerá, de forma general, la temática que se estudiará a lo largo del componente formativo.</w:t>
            </w:r>
          </w:p>
          <w:p w14:paraId="00000027" w14:textId="77777777" w:rsidR="003F393B" w:rsidRDefault="003F393B">
            <w:pPr>
              <w:jc w:val="both"/>
              <w:rPr>
                <w:color w:val="FF0000"/>
              </w:rPr>
            </w:pPr>
          </w:p>
        </w:tc>
      </w:tr>
    </w:tbl>
    <w:p w14:paraId="00000028" w14:textId="77777777" w:rsidR="003F393B" w:rsidRDefault="003F393B">
      <w:pPr>
        <w:spacing w:after="120" w:line="240" w:lineRule="auto"/>
        <w:rPr>
          <w:b/>
        </w:rPr>
      </w:pPr>
    </w:p>
    <w:p w14:paraId="00000029" w14:textId="77777777" w:rsidR="003F393B" w:rsidRDefault="00842017">
      <w:pPr>
        <w:rPr>
          <w:i/>
        </w:rPr>
      </w:pPr>
      <w:r>
        <w:rPr>
          <w:b/>
        </w:rPr>
        <w:t>Guion de video introductorio</w:t>
      </w:r>
    </w:p>
    <w:p w14:paraId="0000002A" w14:textId="77777777" w:rsidR="003F393B" w:rsidRDefault="003F393B">
      <w:pPr>
        <w:jc w:val="both"/>
        <w:rPr>
          <w:highlight w:val="yellow"/>
        </w:rPr>
      </w:pPr>
    </w:p>
    <w:tbl>
      <w:tblPr>
        <w:tblStyle w:val="afffffffa"/>
        <w:tblW w:w="14307" w:type="dxa"/>
        <w:tblBorders>
          <w:top w:val="nil"/>
          <w:left w:val="nil"/>
          <w:bottom w:val="nil"/>
          <w:right w:val="nil"/>
          <w:insideH w:val="nil"/>
          <w:insideV w:val="nil"/>
        </w:tblBorders>
        <w:tblLayout w:type="fixed"/>
        <w:tblLook w:val="0600" w:firstRow="0" w:lastRow="0" w:firstColumn="0" w:lastColumn="0" w:noHBand="1" w:noVBand="1"/>
      </w:tblPr>
      <w:tblGrid>
        <w:gridCol w:w="1260"/>
        <w:gridCol w:w="3735"/>
        <w:gridCol w:w="1575"/>
        <w:gridCol w:w="4965"/>
        <w:gridCol w:w="2772"/>
      </w:tblGrid>
      <w:tr w:rsidR="003F393B" w14:paraId="540DD0D2" w14:textId="77777777">
        <w:trPr>
          <w:trHeight w:val="510"/>
        </w:trPr>
        <w:tc>
          <w:tcPr>
            <w:tcW w:w="12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2B" w14:textId="77777777" w:rsidR="003F393B" w:rsidRDefault="00842017">
            <w:pPr>
              <w:jc w:val="center"/>
              <w:rPr>
                <w:b/>
              </w:rPr>
            </w:pPr>
            <w:r>
              <w:rPr>
                <w:b/>
              </w:rPr>
              <w:lastRenderedPageBreak/>
              <w:t>Tipo de recurso</w:t>
            </w:r>
          </w:p>
        </w:tc>
        <w:tc>
          <w:tcPr>
            <w:tcW w:w="13047" w:type="dxa"/>
            <w:gridSpan w:val="4"/>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02C" w14:textId="77777777" w:rsidR="003F393B" w:rsidRDefault="00842017">
            <w:pPr>
              <w:jc w:val="center"/>
            </w:pPr>
            <w:r>
              <w:t xml:space="preserve">     </w:t>
            </w:r>
            <w:sdt>
              <w:sdtPr>
                <w:tag w:val="goog_rdk_0"/>
                <w:id w:val="559758068"/>
              </w:sdtPr>
              <w:sdtContent/>
            </w:sdt>
            <w:r>
              <w:t>Video spot animado</w:t>
            </w:r>
          </w:p>
        </w:tc>
      </w:tr>
      <w:tr w:rsidR="003F393B" w14:paraId="3110EC8B" w14:textId="77777777">
        <w:trPr>
          <w:trHeight w:val="477"/>
        </w:trPr>
        <w:tc>
          <w:tcPr>
            <w:tcW w:w="1260" w:type="dxa"/>
            <w:tcBorders>
              <w:top w:val="nil"/>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30" w14:textId="77777777" w:rsidR="003F393B" w:rsidRDefault="00842017">
            <w:pPr>
              <w:jc w:val="center"/>
              <w:rPr>
                <w:b/>
              </w:rPr>
            </w:pPr>
            <w:r>
              <w:rPr>
                <w:b/>
              </w:rPr>
              <w:t>NOTA</w:t>
            </w:r>
          </w:p>
        </w:tc>
        <w:tc>
          <w:tcPr>
            <w:tcW w:w="13047" w:type="dxa"/>
            <w:gridSpan w:val="4"/>
            <w:tcBorders>
              <w:top w:val="nil"/>
              <w:left w:val="nil"/>
              <w:bottom w:val="single" w:sz="8" w:space="0" w:color="000000"/>
              <w:right w:val="single" w:sz="8" w:space="0" w:color="000000"/>
            </w:tcBorders>
            <w:shd w:val="clear" w:color="auto" w:fill="C9DAF8"/>
            <w:tcMar>
              <w:top w:w="100" w:type="dxa"/>
              <w:left w:w="100" w:type="dxa"/>
              <w:bottom w:w="100" w:type="dxa"/>
              <w:right w:w="100" w:type="dxa"/>
            </w:tcMar>
          </w:tcPr>
          <w:p w14:paraId="00000031" w14:textId="77777777" w:rsidR="003F393B" w:rsidRDefault="00842017">
            <w:pPr>
              <w:jc w:val="center"/>
              <w:rPr>
                <w:b/>
              </w:rPr>
            </w:pPr>
            <w:r>
              <w:rPr>
                <w:b/>
              </w:rPr>
              <w:t xml:space="preserve">La totalidad del texto </w:t>
            </w:r>
            <w:proofErr w:type="spellStart"/>
            <w:r>
              <w:rPr>
                <w:b/>
              </w:rPr>
              <w:t>locutado</w:t>
            </w:r>
            <w:proofErr w:type="spellEnd"/>
            <w:r>
              <w:rPr>
                <w:b/>
              </w:rPr>
              <w:t xml:space="preserve"> para el video no debe superar las 500 palabras aproximadamente</w:t>
            </w:r>
          </w:p>
        </w:tc>
      </w:tr>
      <w:tr w:rsidR="003F393B" w14:paraId="714F6BAE" w14:textId="77777777">
        <w:trPr>
          <w:trHeight w:val="687"/>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35" w14:textId="77777777" w:rsidR="003F393B" w:rsidRDefault="00842017">
            <w:pPr>
              <w:jc w:val="both"/>
              <w:rPr>
                <w:b/>
              </w:rPr>
            </w:pPr>
            <w:r>
              <w:rPr>
                <w:b/>
              </w:rPr>
              <w:t>Título</w:t>
            </w:r>
          </w:p>
        </w:tc>
        <w:tc>
          <w:tcPr>
            <w:tcW w:w="13047"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36" w14:textId="77777777" w:rsidR="003F393B" w:rsidRDefault="00842017">
            <w:pPr>
              <w:jc w:val="both"/>
            </w:pPr>
            <w:r>
              <w:t>Introducción a la visualización de datos</w:t>
            </w:r>
          </w:p>
        </w:tc>
      </w:tr>
      <w:tr w:rsidR="003F393B" w14:paraId="0EE2F497" w14:textId="77777777">
        <w:trPr>
          <w:trHeight w:val="51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3A" w14:textId="77777777" w:rsidR="003F393B" w:rsidRDefault="00842017">
            <w:pPr>
              <w:jc w:val="both"/>
              <w:rPr>
                <w:b/>
              </w:rPr>
            </w:pPr>
            <w:r>
              <w:rPr>
                <w:b/>
              </w:rPr>
              <w:t>Escena</w:t>
            </w:r>
          </w:p>
        </w:tc>
        <w:tc>
          <w:tcPr>
            <w:tcW w:w="37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3B" w14:textId="77777777" w:rsidR="003F393B" w:rsidRDefault="00842017">
            <w:pPr>
              <w:jc w:val="both"/>
              <w:rPr>
                <w:b/>
              </w:rPr>
            </w:pPr>
            <w:r>
              <w:rPr>
                <w:b/>
              </w:rPr>
              <w:t>Imagen</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3C" w14:textId="77777777" w:rsidR="003F393B" w:rsidRDefault="00842017">
            <w:pPr>
              <w:jc w:val="both"/>
              <w:rPr>
                <w:b/>
              </w:rPr>
            </w:pPr>
            <w:r>
              <w:rPr>
                <w:b/>
              </w:rPr>
              <w:t>Sonido</w:t>
            </w:r>
          </w:p>
        </w:tc>
        <w:tc>
          <w:tcPr>
            <w:tcW w:w="49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3D" w14:textId="77777777" w:rsidR="003F393B" w:rsidRDefault="00842017">
            <w:pPr>
              <w:jc w:val="both"/>
              <w:rPr>
                <w:b/>
              </w:rPr>
            </w:pPr>
            <w:r>
              <w:rPr>
                <w:b/>
              </w:rPr>
              <w:t>Narración (voz en off)</w:t>
            </w:r>
          </w:p>
        </w:tc>
        <w:tc>
          <w:tcPr>
            <w:tcW w:w="2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3E" w14:textId="77777777" w:rsidR="003F393B" w:rsidRDefault="00842017">
            <w:pPr>
              <w:jc w:val="both"/>
              <w:rPr>
                <w:b/>
              </w:rPr>
            </w:pPr>
            <w:r>
              <w:rPr>
                <w:b/>
              </w:rPr>
              <w:t>Texto</w:t>
            </w:r>
          </w:p>
        </w:tc>
      </w:tr>
      <w:tr w:rsidR="003F393B" w14:paraId="33CDFA6E" w14:textId="77777777">
        <w:trPr>
          <w:trHeight w:val="228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3F" w14:textId="77777777" w:rsidR="003F393B" w:rsidRDefault="00842017">
            <w:pPr>
              <w:jc w:val="both"/>
              <w:rPr>
                <w:b/>
              </w:rPr>
            </w:pPr>
            <w:r>
              <w:rPr>
                <w:b/>
              </w:rPr>
              <w:t>1</w:t>
            </w:r>
          </w:p>
        </w:tc>
        <w:tc>
          <w:tcPr>
            <w:tcW w:w="37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40" w14:textId="77777777" w:rsidR="003F393B" w:rsidRDefault="00842017">
            <w:pPr>
              <w:jc w:val="both"/>
              <w:rPr>
                <w:color w:val="808080"/>
              </w:rPr>
            </w:pPr>
            <w:r>
              <w:rPr>
                <w:color w:val="808080"/>
              </w:rPr>
              <w:t>Imagen visualizando datos</w:t>
            </w:r>
          </w:p>
          <w:p w14:paraId="00000041" w14:textId="77777777" w:rsidR="003F393B" w:rsidRDefault="00842017">
            <w:pPr>
              <w:jc w:val="both"/>
            </w:pPr>
            <w:r>
              <w:rPr>
                <w:noProof/>
              </w:rPr>
              <w:drawing>
                <wp:inline distT="114300" distB="114300" distL="114300" distR="114300" wp14:anchorId="0D7B598A" wp14:editId="5026AB4B">
                  <wp:extent cx="1949768" cy="1302611"/>
                  <wp:effectExtent l="0" t="0" r="0" b="0"/>
                  <wp:docPr id="38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
                          <a:srcRect/>
                          <a:stretch>
                            <a:fillRect/>
                          </a:stretch>
                        </pic:blipFill>
                        <pic:spPr>
                          <a:xfrm>
                            <a:off x="0" y="0"/>
                            <a:ext cx="1949768" cy="1302611"/>
                          </a:xfrm>
                          <a:prstGeom prst="rect">
                            <a:avLst/>
                          </a:prstGeom>
                          <a:ln/>
                        </pic:spPr>
                      </pic:pic>
                    </a:graphicData>
                  </a:graphic>
                </wp:inline>
              </w:drawing>
            </w:r>
          </w:p>
          <w:p w14:paraId="00000042" w14:textId="77777777" w:rsidR="003F393B" w:rsidRDefault="000A2761">
            <w:pPr>
              <w:jc w:val="both"/>
            </w:pPr>
            <w:hyperlink r:id="rId9">
              <w:r w:rsidR="00842017">
                <w:rPr>
                  <w:color w:val="0000FF"/>
                  <w:u w:val="single"/>
                </w:rPr>
                <w:t>https://www.pexels.com/es-es/foto/ordenador-portatil-gris-y-negro-265087/</w:t>
              </w:r>
            </w:hyperlink>
            <w:r w:rsidR="00842017">
              <w:t xml:space="preserve"> </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43" w14:textId="77777777" w:rsidR="003F393B" w:rsidRDefault="00842017">
            <w:pPr>
              <w:jc w:val="both"/>
            </w:pPr>
            <w:r>
              <w:t>Música de fondo</w:t>
            </w:r>
          </w:p>
        </w:tc>
        <w:tc>
          <w:tcPr>
            <w:tcW w:w="49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44" w14:textId="77777777" w:rsidR="003F393B" w:rsidRDefault="00842017">
            <w:pPr>
              <w:jc w:val="both"/>
            </w:pPr>
            <w:r>
              <w:t>La visualización de datos es la representación gráfica de la información y se ha convertido en una herramienta eficaz para comunicar los resultados de los procesos de ciencias de datos.</w:t>
            </w:r>
          </w:p>
        </w:tc>
        <w:tc>
          <w:tcPr>
            <w:tcW w:w="2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45" w14:textId="77777777" w:rsidR="003F393B" w:rsidRDefault="00842017">
            <w:r>
              <w:t>Visualización de datos</w:t>
            </w:r>
          </w:p>
          <w:p w14:paraId="00000046" w14:textId="77777777" w:rsidR="003F393B" w:rsidRDefault="003F393B"/>
          <w:p w14:paraId="00000047" w14:textId="77777777" w:rsidR="003F393B" w:rsidRDefault="00842017">
            <w:r>
              <w:t>Representación gráfica de la información</w:t>
            </w:r>
          </w:p>
        </w:tc>
      </w:tr>
      <w:tr w:rsidR="003F393B" w14:paraId="000D22EF" w14:textId="77777777">
        <w:trPr>
          <w:trHeight w:val="237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48" w14:textId="77777777" w:rsidR="003F393B" w:rsidRDefault="00842017">
            <w:pPr>
              <w:jc w:val="both"/>
              <w:rPr>
                <w:b/>
              </w:rPr>
            </w:pPr>
            <w:r>
              <w:rPr>
                <w:b/>
              </w:rPr>
              <w:lastRenderedPageBreak/>
              <w:t>2</w:t>
            </w:r>
          </w:p>
        </w:tc>
        <w:tc>
          <w:tcPr>
            <w:tcW w:w="37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49" w14:textId="77777777" w:rsidR="003F393B" w:rsidRDefault="00842017">
            <w:pPr>
              <w:jc w:val="both"/>
              <w:rPr>
                <w:color w:val="808080"/>
              </w:rPr>
            </w:pPr>
            <w:r>
              <w:rPr>
                <w:color w:val="808080"/>
              </w:rPr>
              <w:t>Persona trabajando con herramienta de diseño de gráficas interactivas</w:t>
            </w:r>
          </w:p>
          <w:p w14:paraId="0000004A" w14:textId="77777777" w:rsidR="003F393B" w:rsidRDefault="003F393B">
            <w:pPr>
              <w:jc w:val="both"/>
            </w:pPr>
          </w:p>
          <w:p w14:paraId="0000004B" w14:textId="77777777" w:rsidR="003F393B" w:rsidRDefault="00842017">
            <w:pPr>
              <w:jc w:val="both"/>
            </w:pPr>
            <w:r>
              <w:rPr>
                <w:noProof/>
              </w:rPr>
              <w:drawing>
                <wp:inline distT="114300" distB="114300" distL="114300" distR="114300" wp14:anchorId="768643DE" wp14:editId="17E6A3DF">
                  <wp:extent cx="2238375" cy="1498600"/>
                  <wp:effectExtent l="0" t="0" r="0" b="0"/>
                  <wp:docPr id="3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
                          <a:srcRect/>
                          <a:stretch>
                            <a:fillRect/>
                          </a:stretch>
                        </pic:blipFill>
                        <pic:spPr>
                          <a:xfrm>
                            <a:off x="0" y="0"/>
                            <a:ext cx="2238375" cy="1498600"/>
                          </a:xfrm>
                          <a:prstGeom prst="rect">
                            <a:avLst/>
                          </a:prstGeom>
                          <a:ln/>
                        </pic:spPr>
                      </pic:pic>
                    </a:graphicData>
                  </a:graphic>
                </wp:inline>
              </w:drawing>
            </w:r>
          </w:p>
          <w:p w14:paraId="0000004C" w14:textId="77777777" w:rsidR="003F393B" w:rsidRDefault="000A2761">
            <w:pPr>
              <w:jc w:val="both"/>
            </w:pPr>
            <w:hyperlink r:id="rId11">
              <w:r w:rsidR="00842017">
                <w:rPr>
                  <w:color w:val="0000FF"/>
                  <w:u w:val="single"/>
                </w:rPr>
                <w:t>https://www.pexels.com/es-es/foto/mujer-telefono-inteligente-escritorio-oficina-6476566/</w:t>
              </w:r>
            </w:hyperlink>
            <w:r w:rsidR="00842017">
              <w:t xml:space="preserve"> </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4D" w14:textId="77777777" w:rsidR="003F393B" w:rsidRDefault="00842017">
            <w:pPr>
              <w:jc w:val="both"/>
            </w:pPr>
            <w:r>
              <w:t>Música de fondo</w:t>
            </w:r>
          </w:p>
        </w:tc>
        <w:tc>
          <w:tcPr>
            <w:tcW w:w="49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4E" w14:textId="77777777" w:rsidR="003F393B" w:rsidRDefault="00842017">
            <w:pPr>
              <w:jc w:val="both"/>
            </w:pPr>
            <w:r>
              <w:t xml:space="preserve">Existen en la actualidad diversas herramientas que permiten diseñar gráficas interactivas, tableros de control e informes visuales detallados llegando así con mayor claridad al público objetivo y despertando el interés en la información publicada. </w:t>
            </w:r>
          </w:p>
        </w:tc>
        <w:tc>
          <w:tcPr>
            <w:tcW w:w="2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4F" w14:textId="77777777" w:rsidR="003F393B" w:rsidRDefault="00842017">
            <w:r>
              <w:t>Gráficas interactivas</w:t>
            </w:r>
          </w:p>
          <w:p w14:paraId="00000050" w14:textId="77777777" w:rsidR="003F393B" w:rsidRDefault="003F393B"/>
          <w:p w14:paraId="00000051" w14:textId="77777777" w:rsidR="003F393B" w:rsidRDefault="00842017">
            <w:r>
              <w:t>Tableros de control</w:t>
            </w:r>
          </w:p>
          <w:p w14:paraId="00000052" w14:textId="77777777" w:rsidR="003F393B" w:rsidRDefault="003F393B"/>
          <w:p w14:paraId="00000053" w14:textId="77777777" w:rsidR="003F393B" w:rsidRDefault="00842017">
            <w:r>
              <w:t>Informes visuales</w:t>
            </w:r>
          </w:p>
        </w:tc>
      </w:tr>
      <w:tr w:rsidR="003F393B" w14:paraId="1301DD8E" w14:textId="77777777">
        <w:trPr>
          <w:trHeight w:val="237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54" w14:textId="77777777" w:rsidR="003F393B" w:rsidRDefault="00842017">
            <w:pPr>
              <w:jc w:val="both"/>
              <w:rPr>
                <w:b/>
              </w:rPr>
            </w:pPr>
            <w:r>
              <w:rPr>
                <w:b/>
              </w:rPr>
              <w:t>3</w:t>
            </w:r>
          </w:p>
        </w:tc>
        <w:tc>
          <w:tcPr>
            <w:tcW w:w="37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55" w14:textId="77777777" w:rsidR="003F393B" w:rsidRDefault="00842017">
            <w:pPr>
              <w:jc w:val="both"/>
              <w:rPr>
                <w:color w:val="808080"/>
              </w:rPr>
            </w:pPr>
            <w:r>
              <w:rPr>
                <w:color w:val="808080"/>
              </w:rPr>
              <w:t>Persona programando en un computador</w:t>
            </w:r>
          </w:p>
          <w:p w14:paraId="00000056" w14:textId="77777777" w:rsidR="003F393B" w:rsidRDefault="00842017">
            <w:pPr>
              <w:jc w:val="both"/>
            </w:pPr>
            <w:r>
              <w:rPr>
                <w:noProof/>
              </w:rPr>
              <w:drawing>
                <wp:inline distT="114300" distB="114300" distL="114300" distR="114300" wp14:anchorId="06295E2F" wp14:editId="7C0EDF14">
                  <wp:extent cx="2238375" cy="1485900"/>
                  <wp:effectExtent l="0" t="0" r="0" b="0"/>
                  <wp:docPr id="3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
                          <a:srcRect/>
                          <a:stretch>
                            <a:fillRect/>
                          </a:stretch>
                        </pic:blipFill>
                        <pic:spPr>
                          <a:xfrm>
                            <a:off x="0" y="0"/>
                            <a:ext cx="2238375" cy="1485900"/>
                          </a:xfrm>
                          <a:prstGeom prst="rect">
                            <a:avLst/>
                          </a:prstGeom>
                          <a:ln/>
                        </pic:spPr>
                      </pic:pic>
                    </a:graphicData>
                  </a:graphic>
                </wp:inline>
              </w:drawing>
            </w:r>
          </w:p>
          <w:p w14:paraId="00000057" w14:textId="77777777" w:rsidR="003F393B" w:rsidRDefault="000A2761">
            <w:pPr>
              <w:jc w:val="both"/>
            </w:pPr>
            <w:hyperlink r:id="rId13">
              <w:r w:rsidR="00842017">
                <w:rPr>
                  <w:color w:val="1155CC"/>
                  <w:u w:val="single"/>
                </w:rPr>
                <w:t>https://www.pexels.com/es-es/foto/codificacion-de-persona-en-portatil-574071/</w:t>
              </w:r>
            </w:hyperlink>
            <w:r w:rsidR="00842017">
              <w:rPr>
                <w:color w:val="1155CC"/>
                <w:u w:val="single"/>
              </w:rPr>
              <w:t xml:space="preserve"> </w:t>
            </w:r>
          </w:p>
          <w:p w14:paraId="00000058" w14:textId="77777777" w:rsidR="003F393B" w:rsidRDefault="003F393B">
            <w:pPr>
              <w:jc w:val="both"/>
            </w:pPr>
          </w:p>
          <w:p w14:paraId="00000059" w14:textId="77777777" w:rsidR="003F393B" w:rsidRDefault="003F393B">
            <w:pPr>
              <w:jc w:val="both"/>
            </w:pP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5A" w14:textId="77777777" w:rsidR="003F393B" w:rsidRDefault="00842017">
            <w:pPr>
              <w:jc w:val="both"/>
            </w:pPr>
            <w:r>
              <w:lastRenderedPageBreak/>
              <w:t>Música de fondo</w:t>
            </w:r>
          </w:p>
        </w:tc>
        <w:tc>
          <w:tcPr>
            <w:tcW w:w="49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5B" w14:textId="77777777" w:rsidR="003F393B" w:rsidRDefault="00842017">
            <w:pPr>
              <w:jc w:val="both"/>
            </w:pPr>
            <w:r>
              <w:t>Este campo de la ciencia de datos combina áreas como la programación, el diseño y la investigación para crear herramientas cada vez más dinámicas y parametrizables logrando así mejores resultados en los procesos de difusión y socialización de los resultados del proyecto.</w:t>
            </w:r>
          </w:p>
        </w:tc>
        <w:tc>
          <w:tcPr>
            <w:tcW w:w="2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5C" w14:textId="77777777" w:rsidR="003F393B" w:rsidRDefault="00842017">
            <w:r>
              <w:t>Programación</w:t>
            </w:r>
          </w:p>
          <w:p w14:paraId="0000005D" w14:textId="77777777" w:rsidR="003F393B" w:rsidRDefault="003F393B"/>
          <w:p w14:paraId="0000005E" w14:textId="77777777" w:rsidR="003F393B" w:rsidRDefault="00842017">
            <w:r>
              <w:t>Diseño</w:t>
            </w:r>
          </w:p>
          <w:p w14:paraId="0000005F" w14:textId="77777777" w:rsidR="003F393B" w:rsidRDefault="003F393B"/>
          <w:p w14:paraId="00000060" w14:textId="77777777" w:rsidR="003F393B" w:rsidRDefault="00842017">
            <w:r>
              <w:t>Investigación</w:t>
            </w:r>
          </w:p>
        </w:tc>
      </w:tr>
      <w:tr w:rsidR="003F393B" w14:paraId="499D42F0" w14:textId="77777777">
        <w:trPr>
          <w:trHeight w:val="237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61" w14:textId="77777777" w:rsidR="003F393B" w:rsidRDefault="00842017">
            <w:pPr>
              <w:jc w:val="both"/>
              <w:rPr>
                <w:b/>
              </w:rPr>
            </w:pPr>
            <w:r>
              <w:rPr>
                <w:b/>
              </w:rPr>
              <w:t>4</w:t>
            </w:r>
          </w:p>
        </w:tc>
        <w:tc>
          <w:tcPr>
            <w:tcW w:w="37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62" w14:textId="77777777" w:rsidR="003F393B" w:rsidRDefault="00842017">
            <w:pPr>
              <w:jc w:val="both"/>
              <w:rPr>
                <w:color w:val="808080"/>
              </w:rPr>
            </w:pPr>
            <w:r>
              <w:rPr>
                <w:color w:val="808080"/>
              </w:rPr>
              <w:t>Persona visualizando datos sobre papel o una pantalla</w:t>
            </w:r>
          </w:p>
          <w:p w14:paraId="00000063" w14:textId="77777777" w:rsidR="003F393B" w:rsidRDefault="003F393B">
            <w:pPr>
              <w:jc w:val="both"/>
            </w:pPr>
          </w:p>
          <w:p w14:paraId="00000064" w14:textId="77777777" w:rsidR="003F393B" w:rsidRDefault="00842017">
            <w:pPr>
              <w:jc w:val="both"/>
            </w:pPr>
            <w:r>
              <w:rPr>
                <w:noProof/>
              </w:rPr>
              <w:drawing>
                <wp:inline distT="114300" distB="114300" distL="114300" distR="114300" wp14:anchorId="6190F055" wp14:editId="1060E6A4">
                  <wp:extent cx="2238375" cy="1485900"/>
                  <wp:effectExtent l="0" t="0" r="0" b="0"/>
                  <wp:docPr id="3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
                          <a:srcRect/>
                          <a:stretch>
                            <a:fillRect/>
                          </a:stretch>
                        </pic:blipFill>
                        <pic:spPr>
                          <a:xfrm>
                            <a:off x="0" y="0"/>
                            <a:ext cx="2238375" cy="1485900"/>
                          </a:xfrm>
                          <a:prstGeom prst="rect">
                            <a:avLst/>
                          </a:prstGeom>
                          <a:ln/>
                        </pic:spPr>
                      </pic:pic>
                    </a:graphicData>
                  </a:graphic>
                </wp:inline>
              </w:drawing>
            </w:r>
          </w:p>
          <w:p w14:paraId="00000065" w14:textId="77777777" w:rsidR="003F393B" w:rsidRDefault="000A2761">
            <w:pPr>
              <w:jc w:val="both"/>
            </w:pPr>
            <w:hyperlink r:id="rId15">
              <w:r w:rsidR="00842017">
                <w:rPr>
                  <w:color w:val="0000FF"/>
                  <w:u w:val="single"/>
                </w:rPr>
                <w:t>https://www.pexels.com/es-es/foto/foto-de-primer-plano-de-la-hoja-de-calculo-de-la-encuesta-590022/</w:t>
              </w:r>
            </w:hyperlink>
            <w:r w:rsidR="00842017">
              <w:t xml:space="preserve"> </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66" w14:textId="77777777" w:rsidR="003F393B" w:rsidRDefault="00842017">
            <w:pPr>
              <w:jc w:val="both"/>
            </w:pPr>
            <w:r>
              <w:t>Música de fondo</w:t>
            </w:r>
          </w:p>
        </w:tc>
        <w:tc>
          <w:tcPr>
            <w:tcW w:w="49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67" w14:textId="77777777" w:rsidR="003F393B" w:rsidRDefault="00842017">
            <w:pPr>
              <w:jc w:val="both"/>
            </w:pPr>
            <w:r>
              <w:t xml:space="preserve">La visualización de datos permite contar historias con la información analizada y ayuda a entender mejor los datos, destacando tendencias o valores atípicos que solo con la utilización de análisis numéricos serían difíciles de detectar, logrando así un mejor entendimiento de los datos disponibles para su posterior análisis y aprovechamiento. </w:t>
            </w:r>
          </w:p>
        </w:tc>
        <w:tc>
          <w:tcPr>
            <w:tcW w:w="2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68" w14:textId="77777777" w:rsidR="003F393B" w:rsidRDefault="00842017">
            <w:r>
              <w:t>Permite contar historias</w:t>
            </w:r>
          </w:p>
        </w:tc>
      </w:tr>
      <w:tr w:rsidR="003F393B" w14:paraId="311DDB15" w14:textId="77777777">
        <w:trPr>
          <w:trHeight w:val="237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69" w14:textId="77777777" w:rsidR="003F393B" w:rsidRDefault="00842017">
            <w:pPr>
              <w:jc w:val="both"/>
              <w:rPr>
                <w:b/>
              </w:rPr>
            </w:pPr>
            <w:r>
              <w:rPr>
                <w:b/>
              </w:rPr>
              <w:lastRenderedPageBreak/>
              <w:t>5</w:t>
            </w:r>
          </w:p>
        </w:tc>
        <w:tc>
          <w:tcPr>
            <w:tcW w:w="37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6A" w14:textId="77777777" w:rsidR="003F393B" w:rsidRDefault="00842017">
            <w:pPr>
              <w:jc w:val="both"/>
              <w:rPr>
                <w:color w:val="808080"/>
              </w:rPr>
            </w:pPr>
            <w:r>
              <w:rPr>
                <w:color w:val="808080"/>
              </w:rPr>
              <w:t>Imagen donde se muestren datos y gráficas</w:t>
            </w:r>
          </w:p>
          <w:p w14:paraId="0000006B" w14:textId="77777777" w:rsidR="003F393B" w:rsidRDefault="003F393B">
            <w:pPr>
              <w:jc w:val="both"/>
            </w:pPr>
          </w:p>
          <w:p w14:paraId="0000006C" w14:textId="77777777" w:rsidR="003F393B" w:rsidRDefault="00842017">
            <w:pPr>
              <w:jc w:val="both"/>
            </w:pPr>
            <w:r>
              <w:rPr>
                <w:noProof/>
              </w:rPr>
              <w:drawing>
                <wp:inline distT="114300" distB="114300" distL="114300" distR="114300" wp14:anchorId="707CDB6C" wp14:editId="00FAA0C5">
                  <wp:extent cx="2238375" cy="1485900"/>
                  <wp:effectExtent l="0" t="0" r="0" b="0"/>
                  <wp:docPr id="3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6"/>
                          <a:srcRect/>
                          <a:stretch>
                            <a:fillRect/>
                          </a:stretch>
                        </pic:blipFill>
                        <pic:spPr>
                          <a:xfrm>
                            <a:off x="0" y="0"/>
                            <a:ext cx="2238375" cy="1485900"/>
                          </a:xfrm>
                          <a:prstGeom prst="rect">
                            <a:avLst/>
                          </a:prstGeom>
                          <a:ln/>
                        </pic:spPr>
                      </pic:pic>
                    </a:graphicData>
                  </a:graphic>
                </wp:inline>
              </w:drawing>
            </w:r>
          </w:p>
          <w:p w14:paraId="0000006D" w14:textId="77777777" w:rsidR="003F393B" w:rsidRDefault="000A2761">
            <w:pPr>
              <w:jc w:val="both"/>
            </w:pPr>
            <w:hyperlink r:id="rId17">
              <w:r w:rsidR="00842017">
                <w:rPr>
                  <w:color w:val="0000FF"/>
                  <w:u w:val="single"/>
                </w:rPr>
                <w:t>https://www.pexels.com/es-es/foto/foto-de-primer-plano-del-portatil-gris-577210/</w:t>
              </w:r>
            </w:hyperlink>
            <w:r w:rsidR="00842017">
              <w:t xml:space="preserve"> </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6E" w14:textId="77777777" w:rsidR="003F393B" w:rsidRDefault="00842017">
            <w:pPr>
              <w:jc w:val="both"/>
            </w:pPr>
            <w:r>
              <w:t>Música de fondo</w:t>
            </w:r>
          </w:p>
        </w:tc>
        <w:tc>
          <w:tcPr>
            <w:tcW w:w="49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6F" w14:textId="77777777" w:rsidR="003F393B" w:rsidRDefault="00842017">
            <w:pPr>
              <w:jc w:val="both"/>
            </w:pPr>
            <w:r>
              <w:t>Para que este proceso funcione, debe existir un balance entre la forma y la función. Los datos y las gráficas seleccionadas deben trabajar en conjunto para que estos elementos visuales agreguen valor y sean de utilidad para los interesados.</w:t>
            </w:r>
          </w:p>
        </w:tc>
        <w:tc>
          <w:tcPr>
            <w:tcW w:w="2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70" w14:textId="77777777" w:rsidR="003F393B" w:rsidRDefault="00842017">
            <w:r>
              <w:t>Balance entre la forma y la función</w:t>
            </w:r>
          </w:p>
        </w:tc>
      </w:tr>
      <w:tr w:rsidR="003F393B" w14:paraId="616A797C" w14:textId="77777777">
        <w:trPr>
          <w:trHeight w:val="237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71" w14:textId="77777777" w:rsidR="003F393B" w:rsidRDefault="00842017">
            <w:pPr>
              <w:jc w:val="both"/>
              <w:rPr>
                <w:b/>
              </w:rPr>
            </w:pPr>
            <w:r>
              <w:rPr>
                <w:b/>
              </w:rPr>
              <w:t>6</w:t>
            </w:r>
          </w:p>
          <w:p w14:paraId="00000072" w14:textId="77777777" w:rsidR="003F393B" w:rsidRDefault="003F393B">
            <w:pPr>
              <w:jc w:val="both"/>
              <w:rPr>
                <w:b/>
              </w:rPr>
            </w:pPr>
          </w:p>
        </w:tc>
        <w:tc>
          <w:tcPr>
            <w:tcW w:w="37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73" w14:textId="77777777" w:rsidR="003F393B" w:rsidRDefault="00842017">
            <w:pPr>
              <w:jc w:val="both"/>
              <w:rPr>
                <w:color w:val="808080"/>
              </w:rPr>
            </w:pPr>
            <w:r>
              <w:rPr>
                <w:color w:val="808080"/>
              </w:rPr>
              <w:t xml:space="preserve">Imagen que muestre histogramas, gráficos, </w:t>
            </w:r>
            <w:proofErr w:type="spellStart"/>
            <w:r>
              <w:rPr>
                <w:color w:val="808080"/>
              </w:rPr>
              <w:t>geomapas</w:t>
            </w:r>
            <w:proofErr w:type="spellEnd"/>
            <w:r>
              <w:rPr>
                <w:color w:val="808080"/>
              </w:rPr>
              <w:t>, o mapas de color.</w:t>
            </w:r>
          </w:p>
          <w:p w14:paraId="00000074" w14:textId="77777777" w:rsidR="003F393B" w:rsidRDefault="003F393B">
            <w:pPr>
              <w:jc w:val="both"/>
            </w:pPr>
          </w:p>
          <w:p w14:paraId="00000075" w14:textId="77777777" w:rsidR="003F393B" w:rsidRDefault="00842017">
            <w:pPr>
              <w:jc w:val="both"/>
            </w:pPr>
            <w:r>
              <w:rPr>
                <w:noProof/>
              </w:rPr>
              <w:lastRenderedPageBreak/>
              <w:drawing>
                <wp:inline distT="114300" distB="114300" distL="114300" distR="114300" wp14:anchorId="29F653A6" wp14:editId="69F3D5FA">
                  <wp:extent cx="2238375" cy="3352800"/>
                  <wp:effectExtent l="0" t="0" r="0" b="0"/>
                  <wp:docPr id="38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
                          <a:srcRect/>
                          <a:stretch>
                            <a:fillRect/>
                          </a:stretch>
                        </pic:blipFill>
                        <pic:spPr>
                          <a:xfrm>
                            <a:off x="0" y="0"/>
                            <a:ext cx="2238375" cy="3352800"/>
                          </a:xfrm>
                          <a:prstGeom prst="rect">
                            <a:avLst/>
                          </a:prstGeom>
                          <a:ln/>
                        </pic:spPr>
                      </pic:pic>
                    </a:graphicData>
                  </a:graphic>
                </wp:inline>
              </w:drawing>
            </w:r>
          </w:p>
          <w:p w14:paraId="00000076" w14:textId="77777777" w:rsidR="003F393B" w:rsidRDefault="000A2761">
            <w:pPr>
              <w:jc w:val="both"/>
            </w:pPr>
            <w:hyperlink r:id="rId19">
              <w:r w:rsidR="00842017">
                <w:rPr>
                  <w:color w:val="0000FF"/>
                  <w:u w:val="single"/>
                </w:rPr>
                <w:t>https://www.pexels.com/es-es/foto/mujer-negocio-habitacion-altavoz-8761528/</w:t>
              </w:r>
            </w:hyperlink>
            <w:r w:rsidR="00842017">
              <w:t xml:space="preserve"> </w:t>
            </w:r>
          </w:p>
          <w:p w14:paraId="00000077" w14:textId="77777777" w:rsidR="003F393B" w:rsidRDefault="003F393B">
            <w:pPr>
              <w:jc w:val="both"/>
            </w:pPr>
          </w:p>
          <w:p w14:paraId="00000078" w14:textId="77777777" w:rsidR="003F393B" w:rsidRDefault="003F393B">
            <w:pPr>
              <w:jc w:val="both"/>
            </w:pP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79" w14:textId="77777777" w:rsidR="003F393B" w:rsidRDefault="00842017">
            <w:pPr>
              <w:jc w:val="both"/>
            </w:pPr>
            <w:r>
              <w:lastRenderedPageBreak/>
              <w:t>Música de fondo</w:t>
            </w:r>
          </w:p>
        </w:tc>
        <w:tc>
          <w:tcPr>
            <w:tcW w:w="49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7A" w14:textId="77777777" w:rsidR="003F393B" w:rsidRDefault="00842017">
            <w:pPr>
              <w:jc w:val="both"/>
            </w:pPr>
            <w:r>
              <w:t xml:space="preserve">Según el tipo de información que se esté procesando y el conocimiento o experticia del público objetivo, se pueden seleccionar diversos tipos de gráficas al momento de presentar la información para representarla mejor. Los histogramas, gráficos de dispersión, </w:t>
            </w:r>
            <w:proofErr w:type="spellStart"/>
            <w:r>
              <w:t>geomapas</w:t>
            </w:r>
            <w:proofErr w:type="spellEnd"/>
            <w:r>
              <w:t>, mapas de calor, diagramas de cajas, nubes de palabras, diagramas de dispersión y escalas de tiempo son algunas de las opciones disponibles en las herramientas que se presentarán en este módulo para la elaboración de visualizaciones de datos más atractivas y entendibles.</w:t>
            </w:r>
          </w:p>
        </w:tc>
        <w:tc>
          <w:tcPr>
            <w:tcW w:w="2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7B" w14:textId="77777777" w:rsidR="003F393B" w:rsidRDefault="00842017">
            <w:r>
              <w:t>Tipos de gráficas:</w:t>
            </w:r>
          </w:p>
          <w:p w14:paraId="0000007C" w14:textId="77777777" w:rsidR="003F393B" w:rsidRDefault="003F393B"/>
          <w:p w14:paraId="0000007D" w14:textId="77777777" w:rsidR="003F393B" w:rsidRDefault="00842017">
            <w:r>
              <w:t>Histogramas</w:t>
            </w:r>
          </w:p>
          <w:p w14:paraId="0000007E" w14:textId="77777777" w:rsidR="003F393B" w:rsidRDefault="003F393B"/>
          <w:p w14:paraId="0000007F" w14:textId="77777777" w:rsidR="003F393B" w:rsidRDefault="00842017">
            <w:r>
              <w:t>Gráficos de dispersión</w:t>
            </w:r>
          </w:p>
          <w:p w14:paraId="00000080" w14:textId="77777777" w:rsidR="003F393B" w:rsidRDefault="003F393B"/>
          <w:p w14:paraId="00000081" w14:textId="77777777" w:rsidR="003F393B" w:rsidRDefault="00842017">
            <w:proofErr w:type="spellStart"/>
            <w:r>
              <w:t>Geomapas</w:t>
            </w:r>
            <w:proofErr w:type="spellEnd"/>
          </w:p>
          <w:p w14:paraId="00000082" w14:textId="77777777" w:rsidR="003F393B" w:rsidRDefault="003F393B"/>
          <w:p w14:paraId="00000083" w14:textId="77777777" w:rsidR="003F393B" w:rsidRDefault="00842017">
            <w:r>
              <w:t>Mapas de calor</w:t>
            </w:r>
          </w:p>
        </w:tc>
      </w:tr>
      <w:tr w:rsidR="003F393B" w14:paraId="4CC3877A" w14:textId="77777777">
        <w:trPr>
          <w:trHeight w:val="237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84" w14:textId="77777777" w:rsidR="003F393B" w:rsidRDefault="00842017">
            <w:pPr>
              <w:jc w:val="both"/>
              <w:rPr>
                <w:b/>
              </w:rPr>
            </w:pPr>
            <w:r>
              <w:rPr>
                <w:b/>
              </w:rPr>
              <w:lastRenderedPageBreak/>
              <w:t>7</w:t>
            </w:r>
          </w:p>
        </w:tc>
        <w:tc>
          <w:tcPr>
            <w:tcW w:w="37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85" w14:textId="77777777" w:rsidR="003F393B" w:rsidRDefault="00842017">
            <w:pPr>
              <w:jc w:val="both"/>
              <w:rPr>
                <w:color w:val="808080"/>
              </w:rPr>
            </w:pPr>
            <w:r>
              <w:rPr>
                <w:color w:val="808080"/>
              </w:rPr>
              <w:t>Imagen que muestre lenguaje de programación</w:t>
            </w:r>
          </w:p>
          <w:p w14:paraId="00000086" w14:textId="77777777" w:rsidR="003F393B" w:rsidRDefault="00842017">
            <w:pPr>
              <w:jc w:val="both"/>
            </w:pPr>
            <w:r>
              <w:rPr>
                <w:noProof/>
              </w:rPr>
              <w:drawing>
                <wp:inline distT="114300" distB="114300" distL="114300" distR="114300" wp14:anchorId="4A64D8E2" wp14:editId="19E13E68">
                  <wp:extent cx="2238375" cy="1498600"/>
                  <wp:effectExtent l="0" t="0" r="0" b="0"/>
                  <wp:docPr id="38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0"/>
                          <a:srcRect/>
                          <a:stretch>
                            <a:fillRect/>
                          </a:stretch>
                        </pic:blipFill>
                        <pic:spPr>
                          <a:xfrm>
                            <a:off x="0" y="0"/>
                            <a:ext cx="2238375" cy="1498600"/>
                          </a:xfrm>
                          <a:prstGeom prst="rect">
                            <a:avLst/>
                          </a:prstGeom>
                          <a:ln/>
                        </pic:spPr>
                      </pic:pic>
                    </a:graphicData>
                  </a:graphic>
                </wp:inline>
              </w:drawing>
            </w:r>
          </w:p>
          <w:p w14:paraId="00000087" w14:textId="77777777" w:rsidR="003F393B" w:rsidRDefault="000A2761">
            <w:pPr>
              <w:jc w:val="both"/>
            </w:pPr>
            <w:hyperlink r:id="rId21">
              <w:r w:rsidR="00842017">
                <w:rPr>
                  <w:color w:val="1155CC"/>
                  <w:u w:val="single"/>
                </w:rPr>
                <w:t>https://www.pexels.com/es-es/foto/monitor-negro-que-muestra-textos-270373/</w:t>
              </w:r>
            </w:hyperlink>
            <w:r w:rsidR="00842017">
              <w:rPr>
                <w:color w:val="1155CC"/>
                <w:u w:val="single"/>
              </w:rPr>
              <w:t xml:space="preserve"> </w:t>
            </w:r>
          </w:p>
          <w:p w14:paraId="00000088" w14:textId="77777777" w:rsidR="003F393B" w:rsidRDefault="003F393B">
            <w:pPr>
              <w:jc w:val="both"/>
            </w:pP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89" w14:textId="77777777" w:rsidR="003F393B" w:rsidRDefault="00842017">
            <w:pPr>
              <w:jc w:val="both"/>
            </w:pPr>
            <w:r>
              <w:t>Música de fondo</w:t>
            </w:r>
          </w:p>
        </w:tc>
        <w:tc>
          <w:tcPr>
            <w:tcW w:w="49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8A" w14:textId="77777777" w:rsidR="003F393B" w:rsidRDefault="00842017">
            <w:pPr>
              <w:jc w:val="both"/>
            </w:pPr>
            <w:r>
              <w:t xml:space="preserve">Estas herramientas se presentan en algunos casos como librerías para los lenguajes de programación utilizados en los proyectos de ciencias de datos como con </w:t>
            </w:r>
            <w:r>
              <w:rPr>
                <w:i/>
              </w:rPr>
              <w:t>Python</w:t>
            </w:r>
            <w:r>
              <w:t xml:space="preserve"> o </w:t>
            </w:r>
            <w:r>
              <w:rPr>
                <w:i/>
              </w:rPr>
              <w:t>R,</w:t>
            </w:r>
            <w:r>
              <w:t xml:space="preserve"> y, en otros casos como aplicaciones independientes que reciben los datos a visualizar y permiten la generación de los tableros de control y las gráficas seleccionadas como son </w:t>
            </w:r>
            <w:proofErr w:type="spellStart"/>
            <w:r>
              <w:rPr>
                <w:i/>
              </w:rPr>
              <w:t>Tableau</w:t>
            </w:r>
            <w:proofErr w:type="spellEnd"/>
            <w:r>
              <w:t xml:space="preserve">, </w:t>
            </w:r>
            <w:proofErr w:type="spellStart"/>
            <w:r>
              <w:rPr>
                <w:i/>
              </w:rPr>
              <w:t>Power</w:t>
            </w:r>
            <w:proofErr w:type="spellEnd"/>
            <w:r>
              <w:rPr>
                <w:i/>
              </w:rPr>
              <w:t xml:space="preserve"> BI</w:t>
            </w:r>
            <w:r>
              <w:t xml:space="preserve"> o el mismo </w:t>
            </w:r>
            <w:r>
              <w:rPr>
                <w:i/>
              </w:rPr>
              <w:t>Excel</w:t>
            </w:r>
            <w:r>
              <w:t>.</w:t>
            </w:r>
          </w:p>
        </w:tc>
        <w:tc>
          <w:tcPr>
            <w:tcW w:w="2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8B" w14:textId="77777777" w:rsidR="003F393B" w:rsidRDefault="00842017">
            <w:r>
              <w:t>Herramientas:</w:t>
            </w:r>
          </w:p>
          <w:p w14:paraId="0000008C" w14:textId="77777777" w:rsidR="003F393B" w:rsidRDefault="003F393B"/>
          <w:p w14:paraId="0000008D" w14:textId="77777777" w:rsidR="003F393B" w:rsidRDefault="00842017">
            <w:r>
              <w:t xml:space="preserve">Librerías para </w:t>
            </w:r>
            <w:r>
              <w:rPr>
                <w:i/>
              </w:rPr>
              <w:t>Python</w:t>
            </w:r>
            <w:r>
              <w:t xml:space="preserve"> y </w:t>
            </w:r>
            <w:r>
              <w:rPr>
                <w:i/>
              </w:rPr>
              <w:t>R</w:t>
            </w:r>
          </w:p>
          <w:p w14:paraId="0000008E" w14:textId="77777777" w:rsidR="003F393B" w:rsidRDefault="003F393B"/>
          <w:p w14:paraId="0000008F" w14:textId="77777777" w:rsidR="003F393B" w:rsidRDefault="00842017">
            <w:pPr>
              <w:rPr>
                <w:i/>
              </w:rPr>
            </w:pPr>
            <w:proofErr w:type="spellStart"/>
            <w:r>
              <w:rPr>
                <w:i/>
              </w:rPr>
              <w:t>Tableau</w:t>
            </w:r>
            <w:proofErr w:type="spellEnd"/>
          </w:p>
          <w:p w14:paraId="00000090" w14:textId="77777777" w:rsidR="003F393B" w:rsidRDefault="003F393B"/>
          <w:p w14:paraId="00000091" w14:textId="77777777" w:rsidR="003F393B" w:rsidRDefault="00842017">
            <w:pPr>
              <w:rPr>
                <w:i/>
              </w:rPr>
            </w:pPr>
            <w:proofErr w:type="spellStart"/>
            <w:r>
              <w:rPr>
                <w:i/>
              </w:rPr>
              <w:t>Power</w:t>
            </w:r>
            <w:proofErr w:type="spellEnd"/>
            <w:r>
              <w:rPr>
                <w:i/>
              </w:rPr>
              <w:t xml:space="preserve"> BI</w:t>
            </w:r>
          </w:p>
          <w:p w14:paraId="00000092" w14:textId="77777777" w:rsidR="003F393B" w:rsidRDefault="003F393B"/>
          <w:p w14:paraId="00000093" w14:textId="77777777" w:rsidR="003F393B" w:rsidRDefault="00842017">
            <w:pPr>
              <w:rPr>
                <w:i/>
              </w:rPr>
            </w:pPr>
            <w:r>
              <w:rPr>
                <w:i/>
              </w:rPr>
              <w:t>Excel</w:t>
            </w:r>
          </w:p>
        </w:tc>
      </w:tr>
      <w:tr w:rsidR="003F393B" w14:paraId="04312FB6" w14:textId="77777777">
        <w:trPr>
          <w:trHeight w:val="237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94" w14:textId="77777777" w:rsidR="003F393B" w:rsidRDefault="00842017">
            <w:pPr>
              <w:jc w:val="both"/>
              <w:rPr>
                <w:b/>
              </w:rPr>
            </w:pPr>
            <w:r>
              <w:rPr>
                <w:b/>
              </w:rPr>
              <w:t>8</w:t>
            </w:r>
          </w:p>
        </w:tc>
        <w:tc>
          <w:tcPr>
            <w:tcW w:w="37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95" w14:textId="77777777" w:rsidR="003F393B" w:rsidRDefault="00842017">
            <w:pPr>
              <w:jc w:val="both"/>
              <w:rPr>
                <w:color w:val="808080"/>
              </w:rPr>
            </w:pPr>
            <w:r>
              <w:rPr>
                <w:color w:val="808080"/>
              </w:rPr>
              <w:t>Imagen que muestre a un profesional programando</w:t>
            </w:r>
          </w:p>
          <w:p w14:paraId="00000096" w14:textId="77777777" w:rsidR="003F393B" w:rsidRDefault="00842017">
            <w:pPr>
              <w:jc w:val="both"/>
            </w:pPr>
            <w:r>
              <w:rPr>
                <w:noProof/>
              </w:rPr>
              <w:drawing>
                <wp:inline distT="114300" distB="114300" distL="114300" distR="114300" wp14:anchorId="7123C943" wp14:editId="04ECF300">
                  <wp:extent cx="2238375" cy="1498600"/>
                  <wp:effectExtent l="0" t="0" r="0" b="0"/>
                  <wp:docPr id="3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2"/>
                          <a:srcRect/>
                          <a:stretch>
                            <a:fillRect/>
                          </a:stretch>
                        </pic:blipFill>
                        <pic:spPr>
                          <a:xfrm>
                            <a:off x="0" y="0"/>
                            <a:ext cx="2238375" cy="1498600"/>
                          </a:xfrm>
                          <a:prstGeom prst="rect">
                            <a:avLst/>
                          </a:prstGeom>
                          <a:ln/>
                        </pic:spPr>
                      </pic:pic>
                    </a:graphicData>
                  </a:graphic>
                </wp:inline>
              </w:drawing>
            </w:r>
          </w:p>
          <w:p w14:paraId="00000097" w14:textId="77777777" w:rsidR="003F393B" w:rsidRDefault="000A2761">
            <w:pPr>
              <w:jc w:val="both"/>
            </w:pPr>
            <w:hyperlink r:id="rId23">
              <w:r w:rsidR="00842017">
                <w:rPr>
                  <w:color w:val="1155CC"/>
                  <w:u w:val="single"/>
                </w:rPr>
                <w:t>https://www.freepik.com/free-photo/professional-programmer-</w:t>
              </w:r>
              <w:r w:rsidR="00842017">
                <w:rPr>
                  <w:color w:val="1155CC"/>
                  <w:u w:val="single"/>
                </w:rPr>
                <w:lastRenderedPageBreak/>
                <w:t>working-late-dark-office_5698342.htm</w:t>
              </w:r>
            </w:hyperlink>
            <w:r w:rsidR="00842017">
              <w:rPr>
                <w:color w:val="1155CC"/>
                <w:u w:val="single"/>
              </w:rPr>
              <w:t xml:space="preserve"> </w:t>
            </w:r>
          </w:p>
          <w:p w14:paraId="00000098" w14:textId="77777777" w:rsidR="003F393B" w:rsidRDefault="003F393B">
            <w:pPr>
              <w:jc w:val="both"/>
            </w:pP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99" w14:textId="77777777" w:rsidR="003F393B" w:rsidRDefault="00842017">
            <w:pPr>
              <w:jc w:val="both"/>
            </w:pPr>
            <w:r>
              <w:lastRenderedPageBreak/>
              <w:t>Música de fondo</w:t>
            </w:r>
          </w:p>
        </w:tc>
        <w:tc>
          <w:tcPr>
            <w:tcW w:w="49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9A" w14:textId="77777777" w:rsidR="003F393B" w:rsidRDefault="00842017">
            <w:pPr>
              <w:jc w:val="both"/>
            </w:pPr>
            <w:r>
              <w:t xml:space="preserve">En este módulo se conocen los fundamentos de este campo de la ciencia de datos y los criterios para seleccionar los tipos de gráficos adecuados según la información a presentar. Así mismo, las herramientas libres como la librería </w:t>
            </w:r>
            <w:r>
              <w:rPr>
                <w:i/>
              </w:rPr>
              <w:t>GGPLOT</w:t>
            </w:r>
            <w:r>
              <w:t xml:space="preserve"> para el lenguaje de programación </w:t>
            </w:r>
            <w:r>
              <w:rPr>
                <w:i/>
              </w:rPr>
              <w:t>R</w:t>
            </w:r>
            <w:r>
              <w:t xml:space="preserve"> o </w:t>
            </w:r>
            <w:r>
              <w:rPr>
                <w:i/>
              </w:rPr>
              <w:t>SEABORN</w:t>
            </w:r>
            <w:r>
              <w:t xml:space="preserve"> y </w:t>
            </w:r>
            <w:r>
              <w:rPr>
                <w:i/>
              </w:rPr>
              <w:t>PLOTLY</w:t>
            </w:r>
            <w:r>
              <w:t xml:space="preserve"> para </w:t>
            </w:r>
            <w:r>
              <w:rPr>
                <w:i/>
              </w:rPr>
              <w:t>Python</w:t>
            </w:r>
            <w:r>
              <w:t xml:space="preserve"> y herramientas pagas (aunque en algunos casos con funcionalidades básicas en su plan gratuito de prueba) como son </w:t>
            </w:r>
            <w:proofErr w:type="spellStart"/>
            <w:r>
              <w:rPr>
                <w:i/>
              </w:rPr>
              <w:t>Power</w:t>
            </w:r>
            <w:proofErr w:type="spellEnd"/>
            <w:r>
              <w:rPr>
                <w:i/>
              </w:rPr>
              <w:t xml:space="preserve"> BI</w:t>
            </w:r>
            <w:r>
              <w:t>.</w:t>
            </w:r>
          </w:p>
        </w:tc>
        <w:tc>
          <w:tcPr>
            <w:tcW w:w="2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9B" w14:textId="77777777" w:rsidR="003F393B" w:rsidRDefault="00842017">
            <w:r>
              <w:t>Librerías:</w:t>
            </w:r>
          </w:p>
          <w:p w14:paraId="0000009C" w14:textId="77777777" w:rsidR="003F393B" w:rsidRDefault="003F393B"/>
          <w:p w14:paraId="0000009D" w14:textId="77777777" w:rsidR="003F393B" w:rsidRDefault="00842017">
            <w:pPr>
              <w:rPr>
                <w:i/>
              </w:rPr>
            </w:pPr>
            <w:r>
              <w:rPr>
                <w:i/>
              </w:rPr>
              <w:t>GGPLOT</w:t>
            </w:r>
          </w:p>
          <w:p w14:paraId="0000009E" w14:textId="77777777" w:rsidR="003F393B" w:rsidRDefault="00842017">
            <w:pPr>
              <w:rPr>
                <w:i/>
              </w:rPr>
            </w:pPr>
            <w:r>
              <w:rPr>
                <w:i/>
              </w:rPr>
              <w:t>SEABORN</w:t>
            </w:r>
          </w:p>
          <w:p w14:paraId="0000009F" w14:textId="77777777" w:rsidR="003F393B" w:rsidRDefault="00842017">
            <w:r>
              <w:rPr>
                <w:i/>
              </w:rPr>
              <w:t>PLOTLY</w:t>
            </w:r>
          </w:p>
        </w:tc>
      </w:tr>
      <w:tr w:rsidR="003F393B" w14:paraId="6E000B2B" w14:textId="77777777">
        <w:trPr>
          <w:trHeight w:val="237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A0" w14:textId="77777777" w:rsidR="003F393B" w:rsidRDefault="00842017">
            <w:pPr>
              <w:jc w:val="both"/>
              <w:rPr>
                <w:b/>
              </w:rPr>
            </w:pPr>
            <w:r>
              <w:rPr>
                <w:b/>
              </w:rPr>
              <w:t>9</w:t>
            </w:r>
          </w:p>
        </w:tc>
        <w:tc>
          <w:tcPr>
            <w:tcW w:w="37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A1" w14:textId="77777777" w:rsidR="003F393B" w:rsidRDefault="00842017">
            <w:pPr>
              <w:jc w:val="both"/>
              <w:rPr>
                <w:color w:val="808080"/>
              </w:rPr>
            </w:pPr>
            <w:r>
              <w:rPr>
                <w:color w:val="808080"/>
              </w:rPr>
              <w:t xml:space="preserve">Imagen que muestre a un docente compartiendo conocimiento al aprendiz. </w:t>
            </w:r>
          </w:p>
          <w:p w14:paraId="000000A2" w14:textId="77777777" w:rsidR="003F393B" w:rsidRDefault="00842017">
            <w:pPr>
              <w:jc w:val="both"/>
            </w:pPr>
            <w:r>
              <w:rPr>
                <w:noProof/>
              </w:rPr>
              <w:drawing>
                <wp:inline distT="114300" distB="114300" distL="114300" distR="114300" wp14:anchorId="1132EA98" wp14:editId="695E8768">
                  <wp:extent cx="2238375" cy="1498600"/>
                  <wp:effectExtent l="0" t="0" r="0" b="0"/>
                  <wp:docPr id="3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4"/>
                          <a:srcRect/>
                          <a:stretch>
                            <a:fillRect/>
                          </a:stretch>
                        </pic:blipFill>
                        <pic:spPr>
                          <a:xfrm>
                            <a:off x="0" y="0"/>
                            <a:ext cx="2238375" cy="1498600"/>
                          </a:xfrm>
                          <a:prstGeom prst="rect">
                            <a:avLst/>
                          </a:prstGeom>
                          <a:ln/>
                        </pic:spPr>
                      </pic:pic>
                    </a:graphicData>
                  </a:graphic>
                </wp:inline>
              </w:drawing>
            </w:r>
          </w:p>
          <w:p w14:paraId="000000A3" w14:textId="77777777" w:rsidR="003F393B" w:rsidRDefault="000A2761">
            <w:pPr>
              <w:jc w:val="both"/>
            </w:pPr>
            <w:hyperlink r:id="rId25">
              <w:r w:rsidR="00842017">
                <w:rPr>
                  <w:color w:val="0000FF"/>
                  <w:u w:val="single"/>
                </w:rPr>
                <w:t>https://www.freepik.com/free-photo/team-stockbrokers-are-having-conversation-dark-office-with-display-screens-analyzing-data-graphs-reports-investment-purposes-creative-teamwork-traders_9277155.htm</w:t>
              </w:r>
            </w:hyperlink>
            <w:r w:rsidR="00842017">
              <w:t xml:space="preserve"> </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A4" w14:textId="77777777" w:rsidR="003F393B" w:rsidRDefault="00842017">
            <w:pPr>
              <w:jc w:val="both"/>
            </w:pPr>
            <w:r>
              <w:t>Música de fondo</w:t>
            </w:r>
          </w:p>
        </w:tc>
        <w:tc>
          <w:tcPr>
            <w:tcW w:w="49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A5" w14:textId="77777777" w:rsidR="003F393B" w:rsidRDefault="00842017">
            <w:pPr>
              <w:jc w:val="both"/>
            </w:pPr>
            <w:r>
              <w:t>Con estas herramientas, se implementan gráficos estáticos y dinámicos que permitirán explorar con mayor detalle los datos disponibles y extraer de estos, información valiosa. Se aprende cómo descargarlas, configurarlas y utilizarlas en los proyectos de ciencia de datos que esté ejecutando y cómo desplegar los resultados para que sean accesibles.</w:t>
            </w:r>
          </w:p>
        </w:tc>
        <w:tc>
          <w:tcPr>
            <w:tcW w:w="2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A6" w14:textId="77777777" w:rsidR="003F393B" w:rsidRDefault="003F393B"/>
        </w:tc>
      </w:tr>
      <w:tr w:rsidR="003F393B" w14:paraId="12B9575A" w14:textId="77777777">
        <w:trPr>
          <w:trHeight w:val="237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A7" w14:textId="77777777" w:rsidR="003F393B" w:rsidRDefault="00842017">
            <w:pPr>
              <w:jc w:val="both"/>
              <w:rPr>
                <w:b/>
              </w:rPr>
            </w:pPr>
            <w:r>
              <w:rPr>
                <w:b/>
              </w:rPr>
              <w:lastRenderedPageBreak/>
              <w:t>10</w:t>
            </w:r>
          </w:p>
        </w:tc>
        <w:tc>
          <w:tcPr>
            <w:tcW w:w="37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A8" w14:textId="77777777" w:rsidR="003F393B" w:rsidRDefault="00842017">
            <w:pPr>
              <w:jc w:val="both"/>
              <w:rPr>
                <w:color w:val="808080"/>
              </w:rPr>
            </w:pPr>
            <w:r>
              <w:rPr>
                <w:color w:val="808080"/>
              </w:rPr>
              <w:t>Imagen que muestre al aprendiz creando tableros de control</w:t>
            </w:r>
          </w:p>
          <w:p w14:paraId="000000A9" w14:textId="77777777" w:rsidR="003F393B" w:rsidRDefault="00842017">
            <w:pPr>
              <w:jc w:val="both"/>
            </w:pPr>
            <w:r>
              <w:rPr>
                <w:noProof/>
              </w:rPr>
              <w:drawing>
                <wp:inline distT="114300" distB="114300" distL="114300" distR="114300" wp14:anchorId="6A7D97D7" wp14:editId="6F3704FE">
                  <wp:extent cx="2238375" cy="1498600"/>
                  <wp:effectExtent l="0" t="0" r="0" b="0"/>
                  <wp:docPr id="39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6"/>
                          <a:srcRect/>
                          <a:stretch>
                            <a:fillRect/>
                          </a:stretch>
                        </pic:blipFill>
                        <pic:spPr>
                          <a:xfrm>
                            <a:off x="0" y="0"/>
                            <a:ext cx="2238375" cy="1498600"/>
                          </a:xfrm>
                          <a:prstGeom prst="rect">
                            <a:avLst/>
                          </a:prstGeom>
                          <a:ln/>
                        </pic:spPr>
                      </pic:pic>
                    </a:graphicData>
                  </a:graphic>
                </wp:inline>
              </w:drawing>
            </w:r>
          </w:p>
          <w:p w14:paraId="000000AA" w14:textId="77777777" w:rsidR="003F393B" w:rsidRDefault="000A2761">
            <w:pPr>
              <w:jc w:val="both"/>
            </w:pPr>
            <w:hyperlink r:id="rId27">
              <w:r w:rsidR="00842017">
                <w:rPr>
                  <w:color w:val="0000FF"/>
                  <w:u w:val="single"/>
                </w:rPr>
                <w:t>https://www.freepik.com/free-photo/businessman-pointing-his-finger-growth-graph_12195356.htm</w:t>
              </w:r>
            </w:hyperlink>
            <w:r w:rsidR="00842017">
              <w:t xml:space="preserve"> </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AB" w14:textId="77777777" w:rsidR="003F393B" w:rsidRDefault="00842017">
            <w:pPr>
              <w:jc w:val="both"/>
            </w:pPr>
            <w:r>
              <w:t>Música de fondo</w:t>
            </w:r>
          </w:p>
        </w:tc>
        <w:tc>
          <w:tcPr>
            <w:tcW w:w="49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AC" w14:textId="77777777" w:rsidR="003F393B" w:rsidRDefault="00842017">
            <w:pPr>
              <w:jc w:val="both"/>
            </w:pPr>
            <w:r>
              <w:t>Finalizando el módulo, se pueden crear visualizaciones y tableros de control según sus necesidades y los requerimientos del proyecto de ciencia de datos para publicarlos o distribuirlos con los interesados y facilitar así la difusión de la información procesada y analizada.</w:t>
            </w:r>
          </w:p>
        </w:tc>
        <w:tc>
          <w:tcPr>
            <w:tcW w:w="2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0AD" w14:textId="77777777" w:rsidR="003F393B" w:rsidRDefault="003F393B"/>
          <w:p w14:paraId="000000AE" w14:textId="77777777" w:rsidR="003F393B" w:rsidRDefault="003F393B"/>
          <w:p w14:paraId="000000AF" w14:textId="77777777" w:rsidR="003F393B" w:rsidRDefault="003F393B"/>
          <w:p w14:paraId="000000B0" w14:textId="77777777" w:rsidR="003F393B" w:rsidRDefault="003F393B"/>
          <w:p w14:paraId="000000B1" w14:textId="77777777" w:rsidR="003F393B" w:rsidRDefault="003F393B"/>
          <w:p w14:paraId="000000B2" w14:textId="77777777" w:rsidR="003F393B" w:rsidRDefault="003F393B"/>
          <w:p w14:paraId="000000B3" w14:textId="77777777" w:rsidR="003F393B" w:rsidRDefault="003F393B"/>
          <w:p w14:paraId="000000B4" w14:textId="77777777" w:rsidR="003F393B" w:rsidRDefault="003F393B"/>
          <w:p w14:paraId="000000B5" w14:textId="77777777" w:rsidR="003F393B" w:rsidRDefault="003F393B"/>
          <w:p w14:paraId="000000B6" w14:textId="77777777" w:rsidR="003F393B" w:rsidRDefault="003F393B"/>
          <w:p w14:paraId="000000B7" w14:textId="77777777" w:rsidR="003F393B" w:rsidRDefault="003F393B"/>
          <w:p w14:paraId="000000B8" w14:textId="77777777" w:rsidR="003F393B" w:rsidRDefault="003F393B"/>
          <w:p w14:paraId="000000B9" w14:textId="77777777" w:rsidR="003F393B" w:rsidRDefault="003F393B"/>
          <w:p w14:paraId="000000BA" w14:textId="77777777" w:rsidR="003F393B" w:rsidRDefault="003F393B"/>
          <w:p w14:paraId="000000BB" w14:textId="77777777" w:rsidR="003F393B" w:rsidRDefault="003F393B"/>
          <w:p w14:paraId="000000BC" w14:textId="77777777" w:rsidR="003F393B" w:rsidRDefault="003F393B"/>
          <w:p w14:paraId="000000BD" w14:textId="77777777" w:rsidR="003F393B" w:rsidRDefault="003F393B"/>
          <w:p w14:paraId="000000BE" w14:textId="77777777" w:rsidR="003F393B" w:rsidRDefault="003F393B"/>
        </w:tc>
      </w:tr>
    </w:tbl>
    <w:p w14:paraId="000000BF" w14:textId="77777777" w:rsidR="003F393B" w:rsidRDefault="003F393B">
      <w:pPr>
        <w:widowControl w:val="0"/>
        <w:pBdr>
          <w:top w:val="nil"/>
          <w:left w:val="nil"/>
          <w:bottom w:val="nil"/>
          <w:right w:val="nil"/>
          <w:between w:val="nil"/>
        </w:pBdr>
      </w:pPr>
    </w:p>
    <w:tbl>
      <w:tblPr>
        <w:tblStyle w:val="afffffffb"/>
        <w:tblW w:w="14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6"/>
        <w:gridCol w:w="13040"/>
      </w:tblGrid>
      <w:tr w:rsidR="003F393B" w14:paraId="6B58CC5E" w14:textId="77777777">
        <w:trPr>
          <w:trHeight w:val="812"/>
        </w:trPr>
        <w:tc>
          <w:tcPr>
            <w:tcW w:w="1266" w:type="dxa"/>
            <w:shd w:val="clear" w:color="auto" w:fill="auto"/>
            <w:tcMar>
              <w:top w:w="100" w:type="dxa"/>
              <w:left w:w="100" w:type="dxa"/>
              <w:bottom w:w="100" w:type="dxa"/>
              <w:right w:w="100" w:type="dxa"/>
            </w:tcMar>
          </w:tcPr>
          <w:p w14:paraId="000000C0" w14:textId="77777777" w:rsidR="003F393B" w:rsidRDefault="00842017">
            <w:pPr>
              <w:widowControl w:val="0"/>
              <w:rPr>
                <w:b/>
              </w:rPr>
            </w:pPr>
            <w:r>
              <w:rPr>
                <w:b/>
              </w:rPr>
              <w:t>Nombre del archivo</w:t>
            </w:r>
          </w:p>
        </w:tc>
        <w:tc>
          <w:tcPr>
            <w:tcW w:w="13040" w:type="dxa"/>
            <w:shd w:val="clear" w:color="auto" w:fill="auto"/>
            <w:tcMar>
              <w:top w:w="100" w:type="dxa"/>
              <w:left w:w="100" w:type="dxa"/>
              <w:bottom w:w="100" w:type="dxa"/>
              <w:right w:w="100" w:type="dxa"/>
            </w:tcMar>
          </w:tcPr>
          <w:p w14:paraId="000000C1" w14:textId="77777777" w:rsidR="003F393B" w:rsidRDefault="00842017">
            <w:pPr>
              <w:widowControl w:val="0"/>
              <w:rPr>
                <w:b/>
              </w:rPr>
            </w:pPr>
            <w:r>
              <w:rPr>
                <w:color w:val="666666"/>
              </w:rPr>
              <w:t>228131_V_01</w:t>
            </w:r>
          </w:p>
        </w:tc>
      </w:tr>
    </w:tbl>
    <w:p w14:paraId="000000C2" w14:textId="77777777" w:rsidR="003F393B" w:rsidRDefault="003F393B">
      <w:pPr>
        <w:spacing w:after="120" w:line="240" w:lineRule="auto"/>
        <w:rPr>
          <w:b/>
        </w:rPr>
      </w:pPr>
    </w:p>
    <w:p w14:paraId="000000C3" w14:textId="77777777" w:rsidR="003F393B" w:rsidRDefault="003F393B">
      <w:pPr>
        <w:spacing w:after="120" w:line="240" w:lineRule="auto"/>
        <w:rPr>
          <w:b/>
        </w:rPr>
      </w:pPr>
    </w:p>
    <w:p w14:paraId="000000C4" w14:textId="77777777" w:rsidR="003F393B" w:rsidRDefault="003F393B">
      <w:pPr>
        <w:spacing w:after="120" w:line="240" w:lineRule="auto"/>
        <w:rPr>
          <w:b/>
        </w:rPr>
      </w:pPr>
    </w:p>
    <w:p w14:paraId="000000C5" w14:textId="77777777" w:rsidR="003F393B" w:rsidRDefault="003F393B">
      <w:pPr>
        <w:spacing w:after="120" w:line="240" w:lineRule="auto"/>
        <w:rPr>
          <w:b/>
        </w:rPr>
      </w:pPr>
    </w:p>
    <w:p w14:paraId="000000C6" w14:textId="77777777" w:rsidR="003F393B" w:rsidRDefault="003F393B">
      <w:pPr>
        <w:spacing w:after="120" w:line="240" w:lineRule="auto"/>
        <w:rPr>
          <w:b/>
        </w:rPr>
      </w:pPr>
    </w:p>
    <w:p w14:paraId="000000C7" w14:textId="77777777" w:rsidR="003F393B" w:rsidRDefault="003F393B">
      <w:pPr>
        <w:spacing w:after="120" w:line="240" w:lineRule="auto"/>
        <w:rPr>
          <w:b/>
        </w:rPr>
      </w:pPr>
    </w:p>
    <w:p w14:paraId="000000C8" w14:textId="77777777" w:rsidR="003F393B" w:rsidRDefault="00842017">
      <w:pPr>
        <w:spacing w:after="120" w:line="240" w:lineRule="auto"/>
        <w:rPr>
          <w:b/>
        </w:rPr>
      </w:pPr>
      <w:r>
        <w:rPr>
          <w:b/>
        </w:rPr>
        <w:t>Desarrollo de contenidos</w:t>
      </w:r>
    </w:p>
    <w:p w14:paraId="000000C9" w14:textId="77777777" w:rsidR="003F393B" w:rsidRDefault="003F393B">
      <w:pPr>
        <w:spacing w:after="120" w:line="240" w:lineRule="auto"/>
        <w:rPr>
          <w:b/>
        </w:rPr>
      </w:pPr>
    </w:p>
    <w:p w14:paraId="000000CA" w14:textId="77777777" w:rsidR="003F393B" w:rsidRDefault="00842017">
      <w:pPr>
        <w:numPr>
          <w:ilvl w:val="0"/>
          <w:numId w:val="2"/>
        </w:numPr>
        <w:spacing w:after="120" w:line="240" w:lineRule="auto"/>
        <w:rPr>
          <w:b/>
        </w:rPr>
      </w:pPr>
      <w:r>
        <w:rPr>
          <w:b/>
        </w:rPr>
        <w:t>Ventajas y beneficios de la visualización de datos</w:t>
      </w:r>
    </w:p>
    <w:p w14:paraId="000000CB" w14:textId="77777777" w:rsidR="003F393B" w:rsidRDefault="003F393B">
      <w:pPr>
        <w:spacing w:after="120" w:line="240" w:lineRule="auto"/>
      </w:pPr>
    </w:p>
    <w:tbl>
      <w:tblPr>
        <w:tblStyle w:val="afffffffc"/>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3F393B" w14:paraId="48A52696" w14:textId="77777777">
        <w:trPr>
          <w:trHeight w:val="580"/>
        </w:trPr>
        <w:tc>
          <w:tcPr>
            <w:tcW w:w="1432" w:type="dxa"/>
            <w:shd w:val="clear" w:color="auto" w:fill="C9DAF8"/>
            <w:tcMar>
              <w:top w:w="100" w:type="dxa"/>
              <w:left w:w="100" w:type="dxa"/>
              <w:bottom w:w="100" w:type="dxa"/>
              <w:right w:w="100" w:type="dxa"/>
            </w:tcMar>
          </w:tcPr>
          <w:p w14:paraId="000000CC" w14:textId="77777777" w:rsidR="003F393B" w:rsidRDefault="00842017">
            <w:pPr>
              <w:widowControl w:val="0"/>
              <w:pBdr>
                <w:top w:val="nil"/>
                <w:left w:val="nil"/>
                <w:bottom w:val="nil"/>
                <w:right w:val="nil"/>
                <w:between w:val="nil"/>
              </w:pBdr>
            </w:pPr>
            <w:r>
              <w:t>Tipo de recurso</w:t>
            </w:r>
          </w:p>
        </w:tc>
        <w:tc>
          <w:tcPr>
            <w:tcW w:w="11980" w:type="dxa"/>
            <w:shd w:val="clear" w:color="auto" w:fill="C9DAF8"/>
            <w:tcMar>
              <w:top w:w="100" w:type="dxa"/>
              <w:left w:w="100" w:type="dxa"/>
              <w:bottom w:w="100" w:type="dxa"/>
              <w:right w:w="100" w:type="dxa"/>
            </w:tcMar>
          </w:tcPr>
          <w:p w14:paraId="000000CD" w14:textId="77777777" w:rsidR="003F393B" w:rsidRDefault="00842017">
            <w:pPr>
              <w:pStyle w:val="Ttulo"/>
              <w:jc w:val="center"/>
              <w:rPr>
                <w:sz w:val="22"/>
                <w:szCs w:val="22"/>
              </w:rPr>
            </w:pPr>
            <w:bookmarkStart w:id="0" w:name="_heading=h.23ckvvd" w:colFirst="0" w:colLast="0"/>
            <w:bookmarkEnd w:id="0"/>
            <w:r>
              <w:rPr>
                <w:sz w:val="22"/>
                <w:szCs w:val="22"/>
              </w:rPr>
              <w:t>Cajón de texto de color</w:t>
            </w:r>
          </w:p>
        </w:tc>
      </w:tr>
      <w:tr w:rsidR="003F393B" w14:paraId="02C62CD3" w14:textId="77777777">
        <w:trPr>
          <w:trHeight w:val="420"/>
        </w:trPr>
        <w:tc>
          <w:tcPr>
            <w:tcW w:w="13412" w:type="dxa"/>
            <w:gridSpan w:val="2"/>
            <w:shd w:val="clear" w:color="auto" w:fill="auto"/>
            <w:tcMar>
              <w:top w:w="100" w:type="dxa"/>
              <w:left w:w="100" w:type="dxa"/>
              <w:bottom w:w="100" w:type="dxa"/>
              <w:right w:w="100" w:type="dxa"/>
            </w:tcMar>
          </w:tcPr>
          <w:p w14:paraId="000000CE" w14:textId="77777777" w:rsidR="003F393B" w:rsidRPr="00842017" w:rsidRDefault="00842017">
            <w:pPr>
              <w:spacing w:after="120"/>
              <w:rPr>
                <w:color w:val="000000" w:themeColor="text1"/>
              </w:rPr>
            </w:pPr>
            <w:r w:rsidRPr="00842017">
              <w:rPr>
                <w:color w:val="000000" w:themeColor="text1"/>
              </w:rPr>
              <w:t xml:space="preserve">En la actualidad, la visualización de datos es un tema fundamental cuando se habla de procesos de ciencia de datos, </w:t>
            </w:r>
            <w:r w:rsidRPr="00842017">
              <w:rPr>
                <w:i/>
                <w:color w:val="000000" w:themeColor="text1"/>
              </w:rPr>
              <w:t>Big data</w:t>
            </w:r>
            <w:r w:rsidRPr="00842017">
              <w:rPr>
                <w:color w:val="000000" w:themeColor="text1"/>
              </w:rPr>
              <w:t xml:space="preserve"> e inteligencia de negocios, porque esta representación gráfica de información y </w:t>
            </w:r>
            <w:proofErr w:type="gramStart"/>
            <w:r w:rsidRPr="00842017">
              <w:rPr>
                <w:color w:val="000000" w:themeColor="text1"/>
              </w:rPr>
              <w:t>datos,</w:t>
            </w:r>
            <w:proofErr w:type="gramEnd"/>
            <w:r w:rsidRPr="00842017">
              <w:rPr>
                <w:color w:val="000000" w:themeColor="text1"/>
              </w:rPr>
              <w:t xml:space="preserve"> brinda una manera accesible de ver y entender tendencias, identificar valores atípicos y patrones en los datos utilizados. Algunos ejemplos comunes de visualizaciones gráficas son: gráficos de barras, líneas de tiempo, gráficos de línea, diagramas de dispersión, diagramas de </w:t>
            </w:r>
            <w:proofErr w:type="spellStart"/>
            <w:r w:rsidRPr="00842017">
              <w:rPr>
                <w:color w:val="000000" w:themeColor="text1"/>
              </w:rPr>
              <w:t>Venn</w:t>
            </w:r>
            <w:proofErr w:type="spellEnd"/>
            <w:r w:rsidRPr="00842017">
              <w:rPr>
                <w:color w:val="000000" w:themeColor="text1"/>
              </w:rPr>
              <w:t>, entre otros.</w:t>
            </w:r>
          </w:p>
          <w:p w14:paraId="000000CF" w14:textId="77777777" w:rsidR="003F393B" w:rsidRDefault="003F393B">
            <w:pPr>
              <w:spacing w:after="120"/>
            </w:pPr>
          </w:p>
          <w:p w14:paraId="000000D0" w14:textId="77777777" w:rsidR="003F393B" w:rsidRDefault="00842017">
            <w:pPr>
              <w:spacing w:after="120"/>
              <w:rPr>
                <w:b/>
              </w:rPr>
            </w:pPr>
            <w:r>
              <w:rPr>
                <w:b/>
              </w:rPr>
              <w:t>Figura 1</w:t>
            </w:r>
          </w:p>
          <w:p w14:paraId="000000D1" w14:textId="77777777" w:rsidR="003F393B" w:rsidRDefault="00842017">
            <w:pPr>
              <w:spacing w:after="120"/>
              <w:rPr>
                <w:i/>
              </w:rPr>
            </w:pPr>
            <w:r>
              <w:rPr>
                <w:i/>
              </w:rPr>
              <w:t>Tipos de visualización de datos</w:t>
            </w:r>
          </w:p>
          <w:p w14:paraId="000000D2" w14:textId="77777777" w:rsidR="003F393B" w:rsidRPr="00842017" w:rsidRDefault="00842017">
            <w:pPr>
              <w:spacing w:after="120"/>
              <w:jc w:val="center"/>
              <w:rPr>
                <w:color w:val="000000" w:themeColor="text1"/>
              </w:rPr>
            </w:pPr>
            <w:r w:rsidRPr="00842017">
              <w:rPr>
                <w:b/>
                <w:noProof/>
                <w:color w:val="000000" w:themeColor="text1"/>
              </w:rPr>
              <w:lastRenderedPageBreak/>
              <w:drawing>
                <wp:inline distT="114300" distB="114300" distL="114300" distR="114300" wp14:anchorId="2CC78813" wp14:editId="7DBC07DB">
                  <wp:extent cx="7078157" cy="2861816"/>
                  <wp:effectExtent l="0" t="0" r="0" b="0"/>
                  <wp:docPr id="39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8"/>
                          <a:srcRect t="15957" b="9496"/>
                          <a:stretch>
                            <a:fillRect/>
                          </a:stretch>
                        </pic:blipFill>
                        <pic:spPr>
                          <a:xfrm>
                            <a:off x="0" y="0"/>
                            <a:ext cx="7078157" cy="2861816"/>
                          </a:xfrm>
                          <a:prstGeom prst="rect">
                            <a:avLst/>
                          </a:prstGeom>
                          <a:ln/>
                        </pic:spPr>
                      </pic:pic>
                    </a:graphicData>
                  </a:graphic>
                </wp:inline>
              </w:drawing>
            </w:r>
          </w:p>
          <w:p w14:paraId="000000D3" w14:textId="77777777" w:rsidR="003F393B" w:rsidRPr="00842017" w:rsidRDefault="00842017">
            <w:pPr>
              <w:spacing w:after="120"/>
              <w:rPr>
                <w:i/>
                <w:color w:val="000000" w:themeColor="text1"/>
              </w:rPr>
            </w:pPr>
            <w:r w:rsidRPr="00842017">
              <w:rPr>
                <w:color w:val="000000" w:themeColor="text1"/>
              </w:rPr>
              <w:t xml:space="preserve">Nota. Adaptada de ejemplos de gráficas para un </w:t>
            </w:r>
            <w:proofErr w:type="spellStart"/>
            <w:r w:rsidRPr="00842017">
              <w:rPr>
                <w:i/>
                <w:color w:val="000000" w:themeColor="text1"/>
              </w:rPr>
              <w:t>dashboard</w:t>
            </w:r>
            <w:proofErr w:type="spellEnd"/>
            <w:r w:rsidRPr="00842017">
              <w:rPr>
                <w:i/>
                <w:color w:val="000000" w:themeColor="text1"/>
              </w:rPr>
              <w:t xml:space="preserve"> </w:t>
            </w:r>
            <w:proofErr w:type="gramStart"/>
            <w:r w:rsidRPr="00842017">
              <w:rPr>
                <w:color w:val="000000" w:themeColor="text1"/>
              </w:rPr>
              <w:t>( 2021</w:t>
            </w:r>
            <w:proofErr w:type="gramEnd"/>
            <w:r w:rsidRPr="00842017">
              <w:rPr>
                <w:color w:val="000000" w:themeColor="text1"/>
              </w:rPr>
              <w:t>).</w:t>
            </w:r>
          </w:p>
          <w:p w14:paraId="000000D4" w14:textId="77777777" w:rsidR="003F393B" w:rsidRDefault="003F393B">
            <w:pPr>
              <w:widowControl w:val="0"/>
            </w:pPr>
          </w:p>
          <w:p w14:paraId="000000D5" w14:textId="77777777" w:rsidR="003F393B" w:rsidRDefault="003F393B">
            <w:pPr>
              <w:widowControl w:val="0"/>
            </w:pPr>
          </w:p>
          <w:p w14:paraId="000000D6" w14:textId="77777777" w:rsidR="003F393B" w:rsidRDefault="003F393B">
            <w:pPr>
              <w:widowControl w:val="0"/>
            </w:pPr>
          </w:p>
          <w:p w14:paraId="000000D7" w14:textId="77777777" w:rsidR="003F393B" w:rsidRDefault="003F393B">
            <w:pPr>
              <w:widowControl w:val="0"/>
            </w:pPr>
          </w:p>
          <w:p w14:paraId="000000D8" w14:textId="77777777" w:rsidR="003F393B" w:rsidRDefault="00842017">
            <w:pPr>
              <w:spacing w:after="120"/>
            </w:pPr>
            <w:r>
              <w:rPr>
                <w:b/>
              </w:rPr>
              <w:t xml:space="preserve">Imagen: </w:t>
            </w:r>
            <w:r>
              <w:t>228131_i_01</w:t>
            </w:r>
          </w:p>
          <w:p w14:paraId="000000D9" w14:textId="77777777" w:rsidR="003F393B" w:rsidRDefault="003F393B">
            <w:pPr>
              <w:widowControl w:val="0"/>
              <w:pBdr>
                <w:top w:val="nil"/>
                <w:left w:val="nil"/>
                <w:bottom w:val="nil"/>
                <w:right w:val="nil"/>
                <w:between w:val="nil"/>
              </w:pBdr>
              <w:rPr>
                <w:color w:val="B7B7B7"/>
              </w:rPr>
            </w:pPr>
          </w:p>
        </w:tc>
      </w:tr>
    </w:tbl>
    <w:p w14:paraId="000000DB" w14:textId="77777777" w:rsidR="003F393B" w:rsidRDefault="00842017">
      <w:pPr>
        <w:spacing w:after="120" w:line="240" w:lineRule="auto"/>
      </w:pPr>
      <w:r>
        <w:lastRenderedPageBreak/>
        <w:t xml:space="preserve"> </w:t>
      </w:r>
    </w:p>
    <w:tbl>
      <w:tblPr>
        <w:tblStyle w:val="afffffffd"/>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3F393B" w14:paraId="07B25673" w14:textId="77777777">
        <w:trPr>
          <w:trHeight w:val="580"/>
        </w:trPr>
        <w:tc>
          <w:tcPr>
            <w:tcW w:w="1534" w:type="dxa"/>
            <w:shd w:val="clear" w:color="auto" w:fill="C9DAF8"/>
            <w:tcMar>
              <w:top w:w="100" w:type="dxa"/>
              <w:left w:w="100" w:type="dxa"/>
              <w:bottom w:w="100" w:type="dxa"/>
              <w:right w:w="100" w:type="dxa"/>
            </w:tcMar>
          </w:tcPr>
          <w:p w14:paraId="000000DC" w14:textId="77777777" w:rsidR="003F393B" w:rsidRDefault="00842017">
            <w:pPr>
              <w:widowControl w:val="0"/>
              <w:jc w:val="center"/>
              <w:rPr>
                <w:b/>
              </w:rPr>
            </w:pPr>
            <w:r>
              <w:rPr>
                <w:b/>
              </w:rPr>
              <w:t>Tipo de recurso</w:t>
            </w:r>
          </w:p>
        </w:tc>
        <w:tc>
          <w:tcPr>
            <w:tcW w:w="11878" w:type="dxa"/>
            <w:shd w:val="clear" w:color="auto" w:fill="C9DAF8"/>
            <w:tcMar>
              <w:top w:w="100" w:type="dxa"/>
              <w:left w:w="100" w:type="dxa"/>
              <w:bottom w:w="100" w:type="dxa"/>
              <w:right w:w="100" w:type="dxa"/>
            </w:tcMar>
          </w:tcPr>
          <w:p w14:paraId="000000DD" w14:textId="77777777" w:rsidR="003F393B" w:rsidRDefault="00842017">
            <w:pPr>
              <w:pStyle w:val="Ttulo"/>
              <w:widowControl w:val="0"/>
              <w:jc w:val="center"/>
              <w:rPr>
                <w:sz w:val="22"/>
                <w:szCs w:val="22"/>
              </w:rPr>
            </w:pPr>
            <w:bookmarkStart w:id="1" w:name="_heading=h.4i7ojhp" w:colFirst="0" w:colLast="0"/>
            <w:bookmarkEnd w:id="1"/>
            <w:r>
              <w:rPr>
                <w:sz w:val="22"/>
                <w:szCs w:val="22"/>
              </w:rPr>
              <w:t>Acordeón tipo 1</w:t>
            </w:r>
          </w:p>
        </w:tc>
      </w:tr>
      <w:tr w:rsidR="003F393B" w14:paraId="5FAB2B4E" w14:textId="77777777">
        <w:trPr>
          <w:trHeight w:val="420"/>
        </w:trPr>
        <w:tc>
          <w:tcPr>
            <w:tcW w:w="1534" w:type="dxa"/>
            <w:shd w:val="clear" w:color="auto" w:fill="auto"/>
            <w:tcMar>
              <w:top w:w="100" w:type="dxa"/>
              <w:left w:w="100" w:type="dxa"/>
              <w:bottom w:w="100" w:type="dxa"/>
              <w:right w:w="100" w:type="dxa"/>
            </w:tcMar>
          </w:tcPr>
          <w:p w14:paraId="000000DE" w14:textId="77777777" w:rsidR="003F393B" w:rsidRDefault="00842017">
            <w:pPr>
              <w:widowControl w:val="0"/>
              <w:rPr>
                <w:b/>
              </w:rPr>
            </w:pPr>
            <w:r>
              <w:rPr>
                <w:b/>
              </w:rPr>
              <w:lastRenderedPageBreak/>
              <w:t>Introducción</w:t>
            </w:r>
          </w:p>
        </w:tc>
        <w:tc>
          <w:tcPr>
            <w:tcW w:w="11878" w:type="dxa"/>
            <w:shd w:val="clear" w:color="auto" w:fill="auto"/>
            <w:tcMar>
              <w:top w:w="100" w:type="dxa"/>
              <w:left w:w="100" w:type="dxa"/>
              <w:bottom w:w="100" w:type="dxa"/>
              <w:right w:w="100" w:type="dxa"/>
            </w:tcMar>
          </w:tcPr>
          <w:p w14:paraId="000000DF" w14:textId="77777777" w:rsidR="003F393B" w:rsidRDefault="00842017">
            <w:pPr>
              <w:spacing w:after="120"/>
            </w:pPr>
            <w:r>
              <w:t>Las siguientes son algunas de las ventajas al procesar los datos a través de gráficos:</w:t>
            </w:r>
          </w:p>
        </w:tc>
      </w:tr>
      <w:tr w:rsidR="003F393B" w14:paraId="44A942A4" w14:textId="77777777">
        <w:trPr>
          <w:trHeight w:val="420"/>
        </w:trPr>
        <w:tc>
          <w:tcPr>
            <w:tcW w:w="13412" w:type="dxa"/>
            <w:gridSpan w:val="2"/>
            <w:shd w:val="clear" w:color="auto" w:fill="auto"/>
            <w:tcMar>
              <w:top w:w="100" w:type="dxa"/>
              <w:left w:w="100" w:type="dxa"/>
              <w:bottom w:w="100" w:type="dxa"/>
              <w:right w:w="100" w:type="dxa"/>
            </w:tcMar>
          </w:tcPr>
          <w:p w14:paraId="000000E0" w14:textId="77777777" w:rsidR="003F393B" w:rsidRDefault="00842017">
            <w:pPr>
              <w:widowControl w:val="0"/>
              <w:jc w:val="center"/>
            </w:pPr>
            <w:r>
              <w:rPr>
                <w:noProof/>
              </w:rPr>
              <w:drawing>
                <wp:inline distT="0" distB="0" distL="0" distR="0" wp14:anchorId="31865D49" wp14:editId="0AB595C3">
                  <wp:extent cx="3144027" cy="1990030"/>
                  <wp:effectExtent l="0" t="0" r="0" b="0"/>
                  <wp:docPr id="392" name="image75.jpg" descr="Juego de iconos gráficos y gráficos. Gráficos y gráficos. Pie , Línea , Candlestick Chart. Planificación y visualización de estadísticas. Iconos 3d aislados, objetos sobre un fondo transparente"/>
                  <wp:cNvGraphicFramePr/>
                  <a:graphic xmlns:a="http://schemas.openxmlformats.org/drawingml/2006/main">
                    <a:graphicData uri="http://schemas.openxmlformats.org/drawingml/2006/picture">
                      <pic:pic xmlns:pic="http://schemas.openxmlformats.org/drawingml/2006/picture">
                        <pic:nvPicPr>
                          <pic:cNvPr id="0" name="image75.jpg" descr="Juego de iconos gráficos y gráficos. Gráficos y gráficos. Pie , Línea , Candlestick Chart. Planificación y visualización de estadísticas. Iconos 3d aislados, objetos sobre un fondo transparente"/>
                          <pic:cNvPicPr preferRelativeResize="0"/>
                        </pic:nvPicPr>
                        <pic:blipFill>
                          <a:blip r:embed="rId29"/>
                          <a:srcRect/>
                          <a:stretch>
                            <a:fillRect/>
                          </a:stretch>
                        </pic:blipFill>
                        <pic:spPr>
                          <a:xfrm>
                            <a:off x="0" y="0"/>
                            <a:ext cx="3144027" cy="1990030"/>
                          </a:xfrm>
                          <a:prstGeom prst="rect">
                            <a:avLst/>
                          </a:prstGeom>
                          <a:ln/>
                        </pic:spPr>
                      </pic:pic>
                    </a:graphicData>
                  </a:graphic>
                </wp:inline>
              </w:drawing>
            </w:r>
          </w:p>
          <w:p w14:paraId="000000E1" w14:textId="77777777" w:rsidR="003F393B" w:rsidRDefault="003F393B">
            <w:pPr>
              <w:widowControl w:val="0"/>
              <w:jc w:val="center"/>
            </w:pPr>
          </w:p>
          <w:p w14:paraId="000000E2" w14:textId="77777777" w:rsidR="003F393B" w:rsidRDefault="00842017">
            <w:pPr>
              <w:spacing w:after="120"/>
              <w:rPr>
                <w:b/>
                <w:i/>
                <w:sz w:val="18"/>
                <w:szCs w:val="18"/>
              </w:rPr>
            </w:pPr>
            <w:r>
              <w:t xml:space="preserve">Fuente: </w:t>
            </w:r>
            <w:hyperlink r:id="rId30">
              <w:r>
                <w:rPr>
                  <w:color w:val="0000FF"/>
                  <w:u w:val="single"/>
                </w:rPr>
                <w:t>https://www.shutterstock.com/es/image-vector/charts-diagram-icon-set-graphs-pie-2155105343</w:t>
              </w:r>
            </w:hyperlink>
            <w:r>
              <w:t xml:space="preserve"> </w:t>
            </w:r>
          </w:p>
          <w:p w14:paraId="000000E3" w14:textId="77777777" w:rsidR="003F393B" w:rsidRDefault="003F393B">
            <w:pPr>
              <w:widowControl w:val="0"/>
            </w:pPr>
          </w:p>
          <w:p w14:paraId="000000E4" w14:textId="77777777" w:rsidR="003F393B" w:rsidRDefault="003F393B">
            <w:pPr>
              <w:widowControl w:val="0"/>
            </w:pPr>
          </w:p>
          <w:p w14:paraId="000000E5" w14:textId="77777777" w:rsidR="003F393B" w:rsidRDefault="003F393B">
            <w:pPr>
              <w:widowControl w:val="0"/>
            </w:pPr>
          </w:p>
          <w:p w14:paraId="000000E6" w14:textId="77777777" w:rsidR="003F393B" w:rsidRDefault="003F393B">
            <w:pPr>
              <w:widowControl w:val="0"/>
            </w:pPr>
          </w:p>
          <w:p w14:paraId="000000E7" w14:textId="77777777" w:rsidR="003F393B" w:rsidRDefault="00842017">
            <w:pPr>
              <w:spacing w:after="120"/>
            </w:pPr>
            <w:r>
              <w:rPr>
                <w:b/>
              </w:rPr>
              <w:t xml:space="preserve">Imagen: </w:t>
            </w:r>
            <w:r>
              <w:t>228131_i_02</w:t>
            </w:r>
          </w:p>
          <w:p w14:paraId="000000E8" w14:textId="77777777" w:rsidR="003F393B" w:rsidRDefault="003F393B">
            <w:pPr>
              <w:widowControl w:val="0"/>
              <w:jc w:val="center"/>
              <w:rPr>
                <w:b/>
              </w:rPr>
            </w:pPr>
          </w:p>
        </w:tc>
      </w:tr>
      <w:tr w:rsidR="003F393B" w14:paraId="2C6E6D0A" w14:textId="77777777">
        <w:trPr>
          <w:trHeight w:val="420"/>
        </w:trPr>
        <w:tc>
          <w:tcPr>
            <w:tcW w:w="13412" w:type="dxa"/>
            <w:gridSpan w:val="2"/>
            <w:shd w:val="clear" w:color="auto" w:fill="auto"/>
            <w:tcMar>
              <w:top w:w="100" w:type="dxa"/>
              <w:left w:w="100" w:type="dxa"/>
              <w:bottom w:w="100" w:type="dxa"/>
              <w:right w:w="100" w:type="dxa"/>
            </w:tcMar>
          </w:tcPr>
          <w:p w14:paraId="000000EA" w14:textId="77777777" w:rsidR="003F393B" w:rsidRDefault="00842017">
            <w:pPr>
              <w:spacing w:after="120"/>
            </w:pPr>
            <w:r>
              <w:rPr>
                <w:b/>
              </w:rPr>
              <w:t>Ahorro de tiempo</w:t>
            </w:r>
          </w:p>
          <w:p w14:paraId="000000EB" w14:textId="77777777" w:rsidR="003F393B" w:rsidRDefault="00842017">
            <w:pPr>
              <w:spacing w:after="120"/>
            </w:pPr>
            <w:r>
              <w:t>El uso de visualizaciones de datos, en los procesos de ciencia de datos, permite a las organizaciones ahorrar tiempo (y dinero) pues permite la toma de decisiones acertadas y agiliza los procesos de análisis y divulgación.</w:t>
            </w:r>
          </w:p>
        </w:tc>
      </w:tr>
      <w:tr w:rsidR="003F393B" w14:paraId="2359DBD8" w14:textId="77777777">
        <w:trPr>
          <w:trHeight w:val="420"/>
        </w:trPr>
        <w:tc>
          <w:tcPr>
            <w:tcW w:w="13412" w:type="dxa"/>
            <w:gridSpan w:val="2"/>
            <w:shd w:val="clear" w:color="auto" w:fill="auto"/>
            <w:tcMar>
              <w:top w:w="100" w:type="dxa"/>
              <w:left w:w="100" w:type="dxa"/>
              <w:bottom w:w="100" w:type="dxa"/>
              <w:right w:w="100" w:type="dxa"/>
            </w:tcMar>
          </w:tcPr>
          <w:p w14:paraId="000000ED" w14:textId="77777777" w:rsidR="003F393B" w:rsidRDefault="00842017">
            <w:pPr>
              <w:spacing w:after="120"/>
            </w:pPr>
            <w:r>
              <w:rPr>
                <w:b/>
              </w:rPr>
              <w:lastRenderedPageBreak/>
              <w:t>Mejor entendimiento de la información</w:t>
            </w:r>
            <w:r>
              <w:t xml:space="preserve"> </w:t>
            </w:r>
          </w:p>
          <w:p w14:paraId="000000EE" w14:textId="77777777" w:rsidR="003F393B" w:rsidRDefault="00842017">
            <w:pPr>
              <w:spacing w:after="120"/>
            </w:pPr>
            <w:r>
              <w:t>Las estrategias de visualización de datos, desde etapas tempranas del proceso de ciencia de datos, permiten a los analistas entender mejor los datos disponibles, las posibles relaciones existentes entre variables, la detección de datos atípicos que puedan generar problemas en la interpretación de la información, entre otros.</w:t>
            </w:r>
          </w:p>
        </w:tc>
      </w:tr>
      <w:tr w:rsidR="003F393B" w14:paraId="4953C4AF" w14:textId="77777777">
        <w:trPr>
          <w:trHeight w:val="420"/>
        </w:trPr>
        <w:tc>
          <w:tcPr>
            <w:tcW w:w="13412" w:type="dxa"/>
            <w:gridSpan w:val="2"/>
            <w:shd w:val="clear" w:color="auto" w:fill="auto"/>
            <w:tcMar>
              <w:top w:w="100" w:type="dxa"/>
              <w:left w:w="100" w:type="dxa"/>
              <w:bottom w:w="100" w:type="dxa"/>
              <w:right w:w="100" w:type="dxa"/>
            </w:tcMar>
          </w:tcPr>
          <w:p w14:paraId="000000F0" w14:textId="77777777" w:rsidR="003F393B" w:rsidRDefault="00842017">
            <w:pPr>
              <w:spacing w:after="120"/>
              <w:rPr>
                <w:b/>
              </w:rPr>
            </w:pPr>
            <w:r>
              <w:rPr>
                <w:b/>
              </w:rPr>
              <w:t xml:space="preserve">Apoyo para la toma de decisiones </w:t>
            </w:r>
          </w:p>
          <w:p w14:paraId="000000F1" w14:textId="77777777" w:rsidR="003F393B" w:rsidRDefault="00842017">
            <w:pPr>
              <w:spacing w:after="120"/>
            </w:pPr>
            <w:r>
              <w:t>La visualización de datos permite dar manejo a las grandes cantidades de información que tienen que administrar las organizaciones, consiguiendo tener un panorama más amplio y una mejor interpretación de los datos para tomar decisiones acertadas soportadas por información y no por la intuición.</w:t>
            </w:r>
          </w:p>
          <w:p w14:paraId="000000F2" w14:textId="77777777" w:rsidR="003F393B" w:rsidRDefault="003F393B">
            <w:pPr>
              <w:widowControl w:val="0"/>
              <w:rPr>
                <w:color w:val="999999"/>
              </w:rPr>
            </w:pPr>
          </w:p>
        </w:tc>
      </w:tr>
      <w:tr w:rsidR="003F393B" w14:paraId="2DAD57E6" w14:textId="77777777">
        <w:trPr>
          <w:trHeight w:val="420"/>
        </w:trPr>
        <w:tc>
          <w:tcPr>
            <w:tcW w:w="13412" w:type="dxa"/>
            <w:gridSpan w:val="2"/>
            <w:shd w:val="clear" w:color="auto" w:fill="auto"/>
            <w:tcMar>
              <w:top w:w="100" w:type="dxa"/>
              <w:left w:w="100" w:type="dxa"/>
              <w:bottom w:w="100" w:type="dxa"/>
              <w:right w:w="100" w:type="dxa"/>
            </w:tcMar>
          </w:tcPr>
          <w:p w14:paraId="000000F4" w14:textId="77777777" w:rsidR="003F393B" w:rsidRDefault="00842017">
            <w:pPr>
              <w:spacing w:after="120"/>
              <w:rPr>
                <w:b/>
              </w:rPr>
            </w:pPr>
            <w:r>
              <w:rPr>
                <w:b/>
              </w:rPr>
              <w:t xml:space="preserve">Optimización de procesos de divulgación de la información </w:t>
            </w:r>
          </w:p>
          <w:p w14:paraId="000000F5" w14:textId="77777777" w:rsidR="003F393B" w:rsidRDefault="00842017">
            <w:pPr>
              <w:spacing w:after="120"/>
            </w:pPr>
            <w:r>
              <w:t xml:space="preserve">Las diversas herramientas disponibles para la visualización de </w:t>
            </w:r>
            <w:proofErr w:type="gramStart"/>
            <w:r>
              <w:t>datos,</w:t>
            </w:r>
            <w:proofErr w:type="gramEnd"/>
            <w:r>
              <w:t xml:space="preserve"> permiten con gran facilidad la difusión de las representaciones visuales de datos con todos los actores de la compañía. Esto sumado al uso de las aplicaciones móviles y las aplicaciones web, favorece la movilidad y la interacción en tiempo real.</w:t>
            </w:r>
          </w:p>
        </w:tc>
      </w:tr>
      <w:tr w:rsidR="003F393B" w14:paraId="6E11E2BA" w14:textId="77777777">
        <w:trPr>
          <w:trHeight w:val="420"/>
        </w:trPr>
        <w:tc>
          <w:tcPr>
            <w:tcW w:w="13412" w:type="dxa"/>
            <w:gridSpan w:val="2"/>
            <w:shd w:val="clear" w:color="auto" w:fill="auto"/>
            <w:tcMar>
              <w:top w:w="100" w:type="dxa"/>
              <w:left w:w="100" w:type="dxa"/>
              <w:bottom w:w="100" w:type="dxa"/>
              <w:right w:w="100" w:type="dxa"/>
            </w:tcMar>
          </w:tcPr>
          <w:p w14:paraId="000000F7" w14:textId="77777777" w:rsidR="003F393B" w:rsidRPr="00842017" w:rsidRDefault="00842017">
            <w:pPr>
              <w:spacing w:after="120"/>
              <w:rPr>
                <w:b/>
                <w:color w:val="000000" w:themeColor="text1"/>
              </w:rPr>
            </w:pPr>
            <w:r w:rsidRPr="00842017">
              <w:rPr>
                <w:b/>
                <w:color w:val="000000" w:themeColor="text1"/>
              </w:rPr>
              <w:t xml:space="preserve">Reducción de complejidad / carga de trabajo del equipo </w:t>
            </w:r>
          </w:p>
          <w:p w14:paraId="000000F8" w14:textId="77777777" w:rsidR="003F393B" w:rsidRDefault="00842017">
            <w:pPr>
              <w:spacing w:after="120"/>
            </w:pPr>
            <w:r w:rsidRPr="00842017">
              <w:rPr>
                <w:color w:val="000000" w:themeColor="text1"/>
              </w:rPr>
              <w:t xml:space="preserve">Gracias a las herramientas de visualización, el análisis de datos deja de ser una tarea exclusiva del equipo tecnológico y cada vez más personas pueden participar de este proceso, pues dichas visualizaciones </w:t>
            </w:r>
            <w:proofErr w:type="gramStart"/>
            <w:r w:rsidRPr="00842017">
              <w:rPr>
                <w:color w:val="000000" w:themeColor="text1"/>
              </w:rPr>
              <w:t>le</w:t>
            </w:r>
            <w:proofErr w:type="gramEnd"/>
            <w:r w:rsidRPr="00842017">
              <w:rPr>
                <w:color w:val="000000" w:themeColor="text1"/>
              </w:rPr>
              <w:t xml:space="preserve"> permiten a los interesados, utilizar la información de un modo más intuitivo.</w:t>
            </w:r>
          </w:p>
        </w:tc>
      </w:tr>
    </w:tbl>
    <w:p w14:paraId="000000FA" w14:textId="77777777" w:rsidR="003F393B" w:rsidRDefault="003F393B">
      <w:pPr>
        <w:spacing w:after="120" w:line="240" w:lineRule="auto"/>
        <w:rPr>
          <w:b/>
        </w:rPr>
      </w:pPr>
    </w:p>
    <w:p w14:paraId="000000FB" w14:textId="77777777" w:rsidR="003F393B" w:rsidRDefault="003F393B">
      <w:pPr>
        <w:spacing w:after="120" w:line="240" w:lineRule="auto"/>
        <w:rPr>
          <w:b/>
        </w:rPr>
      </w:pPr>
    </w:p>
    <w:tbl>
      <w:tblPr>
        <w:tblStyle w:val="afffffffe"/>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3F393B" w14:paraId="3F33E10C" w14:textId="77777777">
        <w:trPr>
          <w:trHeight w:val="444"/>
        </w:trPr>
        <w:tc>
          <w:tcPr>
            <w:tcW w:w="13422" w:type="dxa"/>
            <w:shd w:val="clear" w:color="auto" w:fill="8DB3E2"/>
          </w:tcPr>
          <w:p w14:paraId="000000FC" w14:textId="77777777" w:rsidR="003F393B" w:rsidRDefault="00842017">
            <w:pPr>
              <w:pStyle w:val="Ttulo1"/>
              <w:jc w:val="center"/>
              <w:outlineLvl w:val="0"/>
              <w:rPr>
                <w:sz w:val="22"/>
                <w:szCs w:val="22"/>
              </w:rPr>
            </w:pPr>
            <w:r>
              <w:rPr>
                <w:sz w:val="22"/>
                <w:szCs w:val="22"/>
              </w:rPr>
              <w:lastRenderedPageBreak/>
              <w:t>Cuadro de texto</w:t>
            </w:r>
          </w:p>
        </w:tc>
      </w:tr>
      <w:tr w:rsidR="003F393B" w14:paraId="444D5D5B" w14:textId="77777777">
        <w:tc>
          <w:tcPr>
            <w:tcW w:w="13422" w:type="dxa"/>
          </w:tcPr>
          <w:p w14:paraId="000000FD" w14:textId="77777777" w:rsidR="003F393B" w:rsidRDefault="00842017">
            <w:pPr>
              <w:spacing w:after="120"/>
            </w:pPr>
            <w:r>
              <w:t>A medida que los datos se convierten en una parte cada vez más importante de la forma en la que se entiende el mundo, la visualización de datos y las infografías se están convirtiendo en palabras de uso más común, que se refieren a la forma en que se aprenden y se comparten estos datos con los demás. Cabe destacar que las visualizaciones y las infografías no son lo mismo, pero están estrechamente relacionadas.</w:t>
            </w:r>
          </w:p>
          <w:p w14:paraId="000000FE" w14:textId="77777777" w:rsidR="003F393B" w:rsidRDefault="00842017">
            <w:pPr>
              <w:spacing w:after="120"/>
            </w:pPr>
            <w:r>
              <w:t xml:space="preserve">Las visualizaciones de datos por lo general necesitan algo de narración como complemento o contexto para que los datos se vuelvan procesables y entendibles, lo cual es una de las principales características de las infografías. Por otro lado, ayudan a complementar y soportar las historias contadas en las infografías. Es importante que las visualizaciones de datos creadas sean concisas, claras y convincentes y eso se logra eliminando cualquier elemento extra que pueda interferir con el análisis de la información y seleccionando el tipo de gráfica adecuado. </w:t>
            </w:r>
          </w:p>
        </w:tc>
      </w:tr>
    </w:tbl>
    <w:p w14:paraId="000000FF" w14:textId="77777777" w:rsidR="003F393B" w:rsidRDefault="003F393B">
      <w:pPr>
        <w:spacing w:after="120" w:line="240" w:lineRule="auto"/>
        <w:rPr>
          <w:b/>
        </w:rPr>
      </w:pPr>
    </w:p>
    <w:p w14:paraId="00000100" w14:textId="77777777" w:rsidR="003F393B" w:rsidRDefault="003F393B">
      <w:pPr>
        <w:spacing w:after="120" w:line="240" w:lineRule="auto"/>
        <w:rPr>
          <w:b/>
        </w:rPr>
      </w:pPr>
    </w:p>
    <w:tbl>
      <w:tblPr>
        <w:tblStyle w:val="affffffff"/>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3F393B" w14:paraId="67033749" w14:textId="77777777">
        <w:tc>
          <w:tcPr>
            <w:tcW w:w="4093" w:type="dxa"/>
            <w:shd w:val="clear" w:color="auto" w:fill="C9DAF8"/>
            <w:tcMar>
              <w:top w:w="100" w:type="dxa"/>
              <w:left w:w="100" w:type="dxa"/>
              <w:bottom w:w="100" w:type="dxa"/>
              <w:right w:w="100" w:type="dxa"/>
            </w:tcMar>
          </w:tcPr>
          <w:p w14:paraId="00000101" w14:textId="77777777" w:rsidR="003F393B" w:rsidRDefault="00842017">
            <w:pPr>
              <w:widowControl w:val="0"/>
              <w:pBdr>
                <w:top w:val="nil"/>
                <w:left w:val="nil"/>
                <w:bottom w:val="nil"/>
                <w:right w:val="nil"/>
                <w:between w:val="nil"/>
              </w:pBdr>
              <w:jc w:val="center"/>
              <w:rPr>
                <w:b/>
              </w:rPr>
            </w:pPr>
            <w:r>
              <w:rPr>
                <w:b/>
              </w:rPr>
              <w:t>Tipo de recurso</w:t>
            </w:r>
          </w:p>
        </w:tc>
        <w:tc>
          <w:tcPr>
            <w:tcW w:w="9319" w:type="dxa"/>
            <w:shd w:val="clear" w:color="auto" w:fill="C9DAF8"/>
            <w:tcMar>
              <w:top w:w="100" w:type="dxa"/>
              <w:left w:w="100" w:type="dxa"/>
              <w:bottom w:w="100" w:type="dxa"/>
              <w:right w:w="100" w:type="dxa"/>
            </w:tcMar>
          </w:tcPr>
          <w:p w14:paraId="00000102" w14:textId="77777777" w:rsidR="003F393B" w:rsidRDefault="00842017">
            <w:pPr>
              <w:pStyle w:val="Ttulo"/>
              <w:widowControl w:val="0"/>
              <w:jc w:val="center"/>
              <w:rPr>
                <w:sz w:val="22"/>
                <w:szCs w:val="22"/>
              </w:rPr>
            </w:pPr>
            <w:r>
              <w:rPr>
                <w:sz w:val="22"/>
                <w:szCs w:val="22"/>
              </w:rPr>
              <w:t>Infografía estática</w:t>
            </w:r>
          </w:p>
        </w:tc>
      </w:tr>
      <w:tr w:rsidR="003F393B" w14:paraId="016CD373" w14:textId="77777777">
        <w:tc>
          <w:tcPr>
            <w:tcW w:w="4093" w:type="dxa"/>
            <w:shd w:val="clear" w:color="auto" w:fill="auto"/>
            <w:tcMar>
              <w:top w:w="100" w:type="dxa"/>
              <w:left w:w="100" w:type="dxa"/>
              <w:bottom w:w="100" w:type="dxa"/>
              <w:right w:w="100" w:type="dxa"/>
            </w:tcMar>
          </w:tcPr>
          <w:p w14:paraId="00000103" w14:textId="77777777" w:rsidR="003F393B" w:rsidRDefault="00842017">
            <w:pPr>
              <w:widowControl w:val="0"/>
              <w:pBdr>
                <w:top w:val="nil"/>
                <w:left w:val="nil"/>
                <w:bottom w:val="nil"/>
                <w:right w:val="nil"/>
                <w:between w:val="nil"/>
              </w:pBdr>
              <w:rPr>
                <w:b/>
                <w:highlight w:val="yellow"/>
              </w:rPr>
            </w:pPr>
            <w:r>
              <w:rPr>
                <w:b/>
              </w:rPr>
              <w:t>Texto introductorio</w:t>
            </w:r>
          </w:p>
        </w:tc>
        <w:tc>
          <w:tcPr>
            <w:tcW w:w="9319" w:type="dxa"/>
            <w:shd w:val="clear" w:color="auto" w:fill="auto"/>
            <w:tcMar>
              <w:top w:w="100" w:type="dxa"/>
              <w:left w:w="100" w:type="dxa"/>
              <w:bottom w:w="100" w:type="dxa"/>
              <w:right w:w="100" w:type="dxa"/>
            </w:tcMar>
          </w:tcPr>
          <w:p w14:paraId="00000104" w14:textId="77777777" w:rsidR="003F393B" w:rsidRDefault="00842017">
            <w:pPr>
              <w:widowControl w:val="0"/>
              <w:pBdr>
                <w:top w:val="nil"/>
                <w:left w:val="nil"/>
                <w:bottom w:val="nil"/>
                <w:right w:val="nil"/>
                <w:between w:val="nil"/>
              </w:pBdr>
              <w:rPr>
                <w:color w:val="FF0000"/>
              </w:rPr>
            </w:pPr>
            <w:r w:rsidRPr="00842017">
              <w:rPr>
                <w:color w:val="000000" w:themeColor="text1"/>
              </w:rPr>
              <w:t>A continuación, se presenta una infografía que le permitirá entender la relación entre los datos, su funcionalidad y diseño, para la realización de excelentes visualizaciones de datos</w:t>
            </w:r>
            <w:r>
              <w:rPr>
                <w:color w:val="FF0000"/>
              </w:rPr>
              <w:t>:</w:t>
            </w:r>
          </w:p>
        </w:tc>
      </w:tr>
      <w:tr w:rsidR="003F393B" w14:paraId="086776F5" w14:textId="77777777">
        <w:trPr>
          <w:trHeight w:val="420"/>
        </w:trPr>
        <w:tc>
          <w:tcPr>
            <w:tcW w:w="13412" w:type="dxa"/>
            <w:gridSpan w:val="2"/>
            <w:shd w:val="clear" w:color="auto" w:fill="auto"/>
            <w:tcMar>
              <w:top w:w="100" w:type="dxa"/>
              <w:left w:w="100" w:type="dxa"/>
              <w:bottom w:w="100" w:type="dxa"/>
              <w:right w:w="100" w:type="dxa"/>
            </w:tcMar>
          </w:tcPr>
          <w:p w14:paraId="00000105" w14:textId="77777777" w:rsidR="003F393B" w:rsidRDefault="000A2761">
            <w:pPr>
              <w:widowControl w:val="0"/>
              <w:pBdr>
                <w:top w:val="nil"/>
                <w:left w:val="nil"/>
                <w:bottom w:val="nil"/>
                <w:right w:val="nil"/>
                <w:between w:val="nil"/>
              </w:pBdr>
              <w:jc w:val="center"/>
              <w:rPr>
                <w:b/>
              </w:rPr>
            </w:pPr>
            <w:sdt>
              <w:sdtPr>
                <w:tag w:val="goog_rdk_1"/>
                <w:id w:val="-1913613677"/>
              </w:sdtPr>
              <w:sdtContent/>
            </w:sdt>
            <w:r w:rsidR="00842017">
              <w:rPr>
                <w:b/>
                <w:noProof/>
              </w:rPr>
              <w:drawing>
                <wp:inline distT="114300" distB="114300" distL="114300" distR="114300" wp14:anchorId="733EFDF4" wp14:editId="52A1689C">
                  <wp:extent cx="2394354" cy="2394354"/>
                  <wp:effectExtent l="0" t="0" r="0" b="0"/>
                  <wp:docPr id="3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1"/>
                          <a:srcRect/>
                          <a:stretch>
                            <a:fillRect/>
                          </a:stretch>
                        </pic:blipFill>
                        <pic:spPr>
                          <a:xfrm>
                            <a:off x="0" y="0"/>
                            <a:ext cx="2394354" cy="2394354"/>
                          </a:xfrm>
                          <a:prstGeom prst="rect">
                            <a:avLst/>
                          </a:prstGeom>
                          <a:ln/>
                        </pic:spPr>
                      </pic:pic>
                    </a:graphicData>
                  </a:graphic>
                </wp:inline>
              </w:drawing>
            </w:r>
          </w:p>
          <w:p w14:paraId="00000106" w14:textId="77777777" w:rsidR="003F393B" w:rsidRDefault="00842017">
            <w:pPr>
              <w:widowControl w:val="0"/>
              <w:rPr>
                <w:color w:val="999999"/>
              </w:rPr>
            </w:pPr>
            <w:r>
              <w:rPr>
                <w:color w:val="999999"/>
              </w:rPr>
              <w:t xml:space="preserve">Fuente: </w:t>
            </w:r>
            <w:hyperlink r:id="rId32">
              <w:r>
                <w:rPr>
                  <w:color w:val="0000FF"/>
                  <w:u w:val="single"/>
                </w:rPr>
                <w:t>https://es.venngage.com/blog/visualizacion-grafica/</w:t>
              </w:r>
            </w:hyperlink>
            <w:r>
              <w:rPr>
                <w:color w:val="999999"/>
              </w:rPr>
              <w:t xml:space="preserve"> </w:t>
            </w:r>
          </w:p>
          <w:p w14:paraId="00000107" w14:textId="77777777" w:rsidR="003F393B" w:rsidRDefault="000A2761">
            <w:pPr>
              <w:widowControl w:val="0"/>
              <w:rPr>
                <w:color w:val="666666"/>
              </w:rPr>
            </w:pPr>
            <w:sdt>
              <w:sdtPr>
                <w:tag w:val="goog_rdk_2"/>
                <w:id w:val="-843167895"/>
              </w:sdtPr>
              <w:sdtContent/>
            </w:sdt>
            <w:r w:rsidR="00842017">
              <w:rPr>
                <w:color w:val="666666"/>
              </w:rPr>
              <w:t xml:space="preserve">Nota: </w:t>
            </w:r>
          </w:p>
        </w:tc>
      </w:tr>
      <w:tr w:rsidR="003F393B" w14:paraId="044B41F7" w14:textId="77777777">
        <w:tc>
          <w:tcPr>
            <w:tcW w:w="4093" w:type="dxa"/>
            <w:shd w:val="clear" w:color="auto" w:fill="auto"/>
            <w:tcMar>
              <w:top w:w="100" w:type="dxa"/>
              <w:left w:w="100" w:type="dxa"/>
              <w:bottom w:w="100" w:type="dxa"/>
              <w:right w:w="100" w:type="dxa"/>
            </w:tcMar>
          </w:tcPr>
          <w:p w14:paraId="00000109" w14:textId="77777777" w:rsidR="003F393B" w:rsidRDefault="00842017">
            <w:pPr>
              <w:widowControl w:val="0"/>
              <w:pBdr>
                <w:top w:val="nil"/>
                <w:left w:val="nil"/>
                <w:bottom w:val="nil"/>
                <w:right w:val="nil"/>
                <w:between w:val="nil"/>
              </w:pBdr>
              <w:rPr>
                <w:b/>
              </w:rPr>
            </w:pPr>
            <w:r>
              <w:rPr>
                <w:b/>
              </w:rPr>
              <w:t>Código de la imagen</w:t>
            </w:r>
          </w:p>
        </w:tc>
        <w:tc>
          <w:tcPr>
            <w:tcW w:w="9319" w:type="dxa"/>
            <w:shd w:val="clear" w:color="auto" w:fill="auto"/>
            <w:tcMar>
              <w:top w:w="100" w:type="dxa"/>
              <w:left w:w="100" w:type="dxa"/>
              <w:bottom w:w="100" w:type="dxa"/>
              <w:right w:w="100" w:type="dxa"/>
            </w:tcMar>
          </w:tcPr>
          <w:p w14:paraId="0000010A" w14:textId="77777777" w:rsidR="003F393B" w:rsidRDefault="00842017">
            <w:pPr>
              <w:widowControl w:val="0"/>
              <w:pBdr>
                <w:top w:val="nil"/>
                <w:left w:val="nil"/>
                <w:bottom w:val="nil"/>
                <w:right w:val="nil"/>
                <w:between w:val="nil"/>
              </w:pBdr>
            </w:pPr>
            <w:r>
              <w:t>228131_i_03</w:t>
            </w:r>
          </w:p>
        </w:tc>
      </w:tr>
    </w:tbl>
    <w:p w14:paraId="0000010B" w14:textId="77777777" w:rsidR="003F393B" w:rsidRDefault="003F393B">
      <w:pPr>
        <w:rPr>
          <w:b/>
          <w:strike/>
          <w:color w:val="FF0000"/>
        </w:rPr>
      </w:pPr>
      <w:bookmarkStart w:id="2" w:name="_heading=h.3znysh7" w:colFirst="0" w:colLast="0"/>
      <w:bookmarkEnd w:id="2"/>
    </w:p>
    <w:p w14:paraId="0000010C" w14:textId="6811ABB7" w:rsidR="003F393B" w:rsidRDefault="00842017">
      <w:pPr>
        <w:rPr>
          <w:b/>
          <w:color w:val="FF0000"/>
        </w:rPr>
      </w:pPr>
      <w:r w:rsidRPr="00842017">
        <w:rPr>
          <w:b/>
          <w:color w:val="000000" w:themeColor="text1"/>
        </w:rPr>
        <w:t>Selección de gráficos según el tipo de datos</w:t>
      </w:r>
    </w:p>
    <w:p w14:paraId="0000010D" w14:textId="77777777" w:rsidR="003F393B" w:rsidRDefault="003F393B">
      <w:pPr>
        <w:spacing w:after="120" w:line="240" w:lineRule="auto"/>
        <w:rPr>
          <w:b/>
        </w:rPr>
      </w:pPr>
    </w:p>
    <w:tbl>
      <w:tblPr>
        <w:tblStyle w:val="affffffff0"/>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3F393B" w14:paraId="562E539B" w14:textId="77777777">
        <w:trPr>
          <w:trHeight w:val="580"/>
        </w:trPr>
        <w:tc>
          <w:tcPr>
            <w:tcW w:w="2307" w:type="dxa"/>
            <w:gridSpan w:val="2"/>
            <w:shd w:val="clear" w:color="auto" w:fill="C9DAF8"/>
            <w:tcMar>
              <w:top w:w="100" w:type="dxa"/>
              <w:left w:w="100" w:type="dxa"/>
              <w:bottom w:w="100" w:type="dxa"/>
              <w:right w:w="100" w:type="dxa"/>
            </w:tcMar>
          </w:tcPr>
          <w:p w14:paraId="0000010E" w14:textId="77777777" w:rsidR="003F393B" w:rsidRDefault="003F393B">
            <w:pPr>
              <w:widowControl w:val="0"/>
              <w:jc w:val="center"/>
              <w:rPr>
                <w:b/>
              </w:rPr>
            </w:pPr>
          </w:p>
          <w:p w14:paraId="0000010F" w14:textId="77777777" w:rsidR="003F393B" w:rsidRDefault="00842017">
            <w:pPr>
              <w:widowControl w:val="0"/>
              <w:jc w:val="center"/>
              <w:rPr>
                <w:b/>
              </w:rPr>
            </w:pPr>
            <w:r>
              <w:rPr>
                <w:b/>
              </w:rPr>
              <w:t>Tipo de recurso</w:t>
            </w:r>
          </w:p>
        </w:tc>
        <w:tc>
          <w:tcPr>
            <w:tcW w:w="11105" w:type="dxa"/>
            <w:shd w:val="clear" w:color="auto" w:fill="C9DAF8"/>
            <w:tcMar>
              <w:top w:w="100" w:type="dxa"/>
              <w:left w:w="100" w:type="dxa"/>
              <w:bottom w:w="100" w:type="dxa"/>
              <w:right w:w="100" w:type="dxa"/>
            </w:tcMar>
          </w:tcPr>
          <w:p w14:paraId="00000111" w14:textId="77777777" w:rsidR="003F393B" w:rsidRDefault="00842017">
            <w:pPr>
              <w:pStyle w:val="Ttulo"/>
              <w:widowControl w:val="0"/>
              <w:jc w:val="center"/>
              <w:rPr>
                <w:sz w:val="22"/>
                <w:szCs w:val="22"/>
              </w:rPr>
            </w:pPr>
            <w:bookmarkStart w:id="3" w:name="_heading=h.1ci93xb" w:colFirst="0" w:colLast="0"/>
            <w:bookmarkEnd w:id="3"/>
            <w:r>
              <w:rPr>
                <w:sz w:val="22"/>
                <w:szCs w:val="22"/>
              </w:rPr>
              <w:t xml:space="preserve">Pestañas o </w:t>
            </w:r>
            <w:proofErr w:type="spellStart"/>
            <w:r>
              <w:rPr>
                <w:sz w:val="22"/>
                <w:szCs w:val="22"/>
              </w:rPr>
              <w:t>tabs</w:t>
            </w:r>
            <w:proofErr w:type="spellEnd"/>
            <w:r>
              <w:rPr>
                <w:sz w:val="22"/>
                <w:szCs w:val="22"/>
              </w:rPr>
              <w:t xml:space="preserve"> Verticales</w:t>
            </w:r>
          </w:p>
        </w:tc>
      </w:tr>
      <w:tr w:rsidR="003F393B" w14:paraId="4A4A47F6" w14:textId="77777777">
        <w:trPr>
          <w:trHeight w:val="420"/>
        </w:trPr>
        <w:tc>
          <w:tcPr>
            <w:tcW w:w="2307" w:type="dxa"/>
            <w:gridSpan w:val="2"/>
            <w:shd w:val="clear" w:color="auto" w:fill="auto"/>
            <w:tcMar>
              <w:top w:w="100" w:type="dxa"/>
              <w:left w:w="100" w:type="dxa"/>
              <w:bottom w:w="100" w:type="dxa"/>
              <w:right w:w="100" w:type="dxa"/>
            </w:tcMar>
          </w:tcPr>
          <w:p w14:paraId="00000112" w14:textId="77777777" w:rsidR="003F393B" w:rsidRDefault="003F393B">
            <w:pPr>
              <w:widowControl w:val="0"/>
              <w:rPr>
                <w:b/>
              </w:rPr>
            </w:pPr>
          </w:p>
          <w:p w14:paraId="00000113" w14:textId="77777777" w:rsidR="003F393B" w:rsidRDefault="00842017">
            <w:pPr>
              <w:widowControl w:val="0"/>
              <w:rPr>
                <w:b/>
              </w:rPr>
            </w:pPr>
            <w:r>
              <w:rPr>
                <w:b/>
              </w:rPr>
              <w:t>Introducción</w:t>
            </w:r>
          </w:p>
        </w:tc>
        <w:tc>
          <w:tcPr>
            <w:tcW w:w="11105" w:type="dxa"/>
            <w:shd w:val="clear" w:color="auto" w:fill="auto"/>
            <w:tcMar>
              <w:top w:w="100" w:type="dxa"/>
              <w:left w:w="100" w:type="dxa"/>
              <w:bottom w:w="100" w:type="dxa"/>
              <w:right w:w="100" w:type="dxa"/>
            </w:tcMar>
          </w:tcPr>
          <w:p w14:paraId="00000115" w14:textId="77777777" w:rsidR="003F393B" w:rsidRPr="00842017" w:rsidRDefault="00842017">
            <w:pPr>
              <w:spacing w:after="120"/>
              <w:rPr>
                <w:color w:val="000000" w:themeColor="text1"/>
              </w:rPr>
            </w:pPr>
            <w:r w:rsidRPr="00842017">
              <w:rPr>
                <w:color w:val="000000" w:themeColor="text1"/>
              </w:rPr>
              <w:t xml:space="preserve">Existen incontables tipos diferentes de gráficos, tablas y visualizaciones de datos, disponibles para que analistas y científicos de datos puedan representar y transmitir información importante. Los diversos tipos de </w:t>
            </w:r>
            <w:r w:rsidRPr="00842017">
              <w:rPr>
                <w:color w:val="000000" w:themeColor="text1"/>
              </w:rPr>
              <w:lastRenderedPageBreak/>
              <w:t>gráficos sirven para agilizar y mejorar la interpretación de los datos, pero no todos son apropiados para el mismo trabajo y, por esta razón, es importante diferenciar estos y sus usos recomendados.</w:t>
            </w:r>
          </w:p>
          <w:p w14:paraId="00000116" w14:textId="77777777" w:rsidR="003F393B" w:rsidRPr="00842017" w:rsidRDefault="00842017">
            <w:pPr>
              <w:spacing w:after="120"/>
              <w:rPr>
                <w:b/>
                <w:color w:val="000000" w:themeColor="text1"/>
              </w:rPr>
            </w:pPr>
            <w:r w:rsidRPr="00842017">
              <w:rPr>
                <w:color w:val="000000" w:themeColor="text1"/>
              </w:rPr>
              <w:t>Para poder decidir de manera acertada, qué tipo de visualización de datos utilizar, se hace necesario comprender las principales funciones que este proceso puede cumplir. A continuación, se mencionan algunas de estas funciones:</w:t>
            </w:r>
          </w:p>
          <w:p w14:paraId="00000117" w14:textId="77777777" w:rsidR="003F393B" w:rsidRPr="00842017" w:rsidRDefault="003F393B">
            <w:pPr>
              <w:widowControl w:val="0"/>
              <w:rPr>
                <w:color w:val="000000" w:themeColor="text1"/>
              </w:rPr>
            </w:pPr>
          </w:p>
        </w:tc>
      </w:tr>
      <w:tr w:rsidR="003F393B" w14:paraId="1EB77C5D" w14:textId="77777777">
        <w:trPr>
          <w:trHeight w:val="420"/>
        </w:trPr>
        <w:tc>
          <w:tcPr>
            <w:tcW w:w="13412" w:type="dxa"/>
            <w:gridSpan w:val="3"/>
            <w:shd w:val="clear" w:color="auto" w:fill="auto"/>
            <w:tcMar>
              <w:top w:w="100" w:type="dxa"/>
              <w:left w:w="100" w:type="dxa"/>
              <w:bottom w:w="100" w:type="dxa"/>
              <w:right w:w="100" w:type="dxa"/>
            </w:tcMar>
          </w:tcPr>
          <w:p w14:paraId="00000118" w14:textId="77777777" w:rsidR="003F393B" w:rsidRDefault="00842017">
            <w:pPr>
              <w:widowControl w:val="0"/>
              <w:jc w:val="center"/>
            </w:pPr>
            <w:r>
              <w:rPr>
                <w:noProof/>
              </w:rPr>
              <w:lastRenderedPageBreak/>
              <w:drawing>
                <wp:inline distT="0" distB="0" distL="0" distR="0" wp14:anchorId="153702F7" wp14:editId="7A796C7C">
                  <wp:extent cx="2448158" cy="1552723"/>
                  <wp:effectExtent l="0" t="0" r="0" b="0"/>
                  <wp:docPr id="395" name="image80.jpg" descr="Ingeniero de software, estadístico, visualizador y analista trabajando en un proyecto. Conferencia de Big Data, presentación de big data, concepto de ciencia de datos. Ilustración aislada del vector violeta brillante brillante brillante brillante"/>
                  <wp:cNvGraphicFramePr/>
                  <a:graphic xmlns:a="http://schemas.openxmlformats.org/drawingml/2006/main">
                    <a:graphicData uri="http://schemas.openxmlformats.org/drawingml/2006/picture">
                      <pic:pic xmlns:pic="http://schemas.openxmlformats.org/drawingml/2006/picture">
                        <pic:nvPicPr>
                          <pic:cNvPr id="0" name="image80.jpg" descr="Ingeniero de software, estadístico, visualizador y analista trabajando en un proyecto. Conferencia de Big Data, presentación de big data, concepto de ciencia de datos. Ilustración aislada del vector violeta brillante brillante brillante brillante"/>
                          <pic:cNvPicPr preferRelativeResize="0"/>
                        </pic:nvPicPr>
                        <pic:blipFill>
                          <a:blip r:embed="rId33"/>
                          <a:srcRect/>
                          <a:stretch>
                            <a:fillRect/>
                          </a:stretch>
                        </pic:blipFill>
                        <pic:spPr>
                          <a:xfrm>
                            <a:off x="0" y="0"/>
                            <a:ext cx="2448158" cy="1552723"/>
                          </a:xfrm>
                          <a:prstGeom prst="rect">
                            <a:avLst/>
                          </a:prstGeom>
                          <a:ln/>
                        </pic:spPr>
                      </pic:pic>
                    </a:graphicData>
                  </a:graphic>
                </wp:inline>
              </w:drawing>
            </w:r>
          </w:p>
          <w:p w14:paraId="00000119" w14:textId="77777777" w:rsidR="003F393B" w:rsidRDefault="003F393B">
            <w:pPr>
              <w:widowControl w:val="0"/>
              <w:jc w:val="center"/>
            </w:pPr>
          </w:p>
          <w:p w14:paraId="0000011A" w14:textId="77777777" w:rsidR="003F393B" w:rsidRDefault="00842017">
            <w:pPr>
              <w:spacing w:after="120"/>
              <w:rPr>
                <w:b/>
                <w:i/>
                <w:sz w:val="18"/>
                <w:szCs w:val="18"/>
              </w:rPr>
            </w:pPr>
            <w:r>
              <w:t xml:space="preserve">Fuente: </w:t>
            </w:r>
            <w:hyperlink r:id="rId34">
              <w:r>
                <w:rPr>
                  <w:color w:val="0000FF"/>
                  <w:u w:val="single"/>
                </w:rPr>
                <w:t>https://www.shutterstock.com/es/image-vector/software-engineer-statistician-visualizer-analyst-working-1199913829</w:t>
              </w:r>
            </w:hyperlink>
            <w:r>
              <w:t xml:space="preserve"> </w:t>
            </w:r>
          </w:p>
          <w:p w14:paraId="0000011B" w14:textId="77777777" w:rsidR="003F393B" w:rsidRDefault="003F393B">
            <w:pPr>
              <w:widowControl w:val="0"/>
            </w:pPr>
          </w:p>
          <w:p w14:paraId="0000011C" w14:textId="77777777" w:rsidR="003F393B" w:rsidRDefault="003F393B">
            <w:pPr>
              <w:widowControl w:val="0"/>
            </w:pPr>
          </w:p>
          <w:p w14:paraId="0000011D" w14:textId="77777777" w:rsidR="003F393B" w:rsidRDefault="00842017">
            <w:pPr>
              <w:spacing w:after="120"/>
            </w:pPr>
            <w:r>
              <w:rPr>
                <w:b/>
              </w:rPr>
              <w:t xml:space="preserve">Imagen: </w:t>
            </w:r>
            <w:r>
              <w:t>228131_i_04</w:t>
            </w:r>
          </w:p>
        </w:tc>
      </w:tr>
      <w:tr w:rsidR="003F393B" w14:paraId="002AC704" w14:textId="77777777">
        <w:trPr>
          <w:trHeight w:val="420"/>
        </w:trPr>
        <w:tc>
          <w:tcPr>
            <w:tcW w:w="1551" w:type="dxa"/>
            <w:shd w:val="clear" w:color="auto" w:fill="auto"/>
            <w:tcMar>
              <w:top w:w="100" w:type="dxa"/>
              <w:left w:w="100" w:type="dxa"/>
              <w:bottom w:w="100" w:type="dxa"/>
              <w:right w:w="100" w:type="dxa"/>
            </w:tcMar>
          </w:tcPr>
          <w:p w14:paraId="00000120" w14:textId="77777777" w:rsidR="003F393B" w:rsidRDefault="00842017">
            <w:pPr>
              <w:widowControl w:val="0"/>
              <w:rPr>
                <w:b/>
                <w:color w:val="999999"/>
              </w:rPr>
            </w:pPr>
            <w:r>
              <w:rPr>
                <w:b/>
              </w:rPr>
              <w:t>Función 1</w:t>
            </w:r>
          </w:p>
        </w:tc>
        <w:tc>
          <w:tcPr>
            <w:tcW w:w="11861" w:type="dxa"/>
            <w:gridSpan w:val="2"/>
            <w:shd w:val="clear" w:color="auto" w:fill="auto"/>
            <w:tcMar>
              <w:top w:w="100" w:type="dxa"/>
              <w:left w:w="100" w:type="dxa"/>
              <w:bottom w:w="100" w:type="dxa"/>
              <w:right w:w="100" w:type="dxa"/>
            </w:tcMar>
          </w:tcPr>
          <w:p w14:paraId="00000121" w14:textId="77777777" w:rsidR="003F393B" w:rsidRDefault="00842017">
            <w:pPr>
              <w:spacing w:after="120"/>
              <w:rPr>
                <w:b/>
              </w:rPr>
            </w:pPr>
            <w:r>
              <w:rPr>
                <w:b/>
              </w:rPr>
              <w:t>Comparación de valores</w:t>
            </w:r>
          </w:p>
          <w:p w14:paraId="00000122" w14:textId="77777777" w:rsidR="003F393B" w:rsidRDefault="00842017">
            <w:pPr>
              <w:spacing w:after="120"/>
            </w:pPr>
            <w:r>
              <w:t>Se utiliza cuando se desean comparar los valores máximos y mínimos de un conjunto de datos, así como las diferencias entre los valores, brechas existentes y posibles tendencias. Algunas visualizaciones o gráficas adecuadas para esta función son: gráficos de columnas, gráficos de pastel, gráficos de barras y gráficos de dispersión.</w:t>
            </w:r>
          </w:p>
          <w:p w14:paraId="00000123" w14:textId="77777777" w:rsidR="003F393B" w:rsidRDefault="003F393B">
            <w:pPr>
              <w:widowControl w:val="0"/>
              <w:rPr>
                <w:color w:val="999999"/>
              </w:rPr>
            </w:pPr>
          </w:p>
        </w:tc>
      </w:tr>
      <w:tr w:rsidR="003F393B" w14:paraId="0421A605" w14:textId="77777777">
        <w:trPr>
          <w:trHeight w:val="420"/>
        </w:trPr>
        <w:tc>
          <w:tcPr>
            <w:tcW w:w="1551" w:type="dxa"/>
            <w:shd w:val="clear" w:color="auto" w:fill="auto"/>
            <w:tcMar>
              <w:top w:w="100" w:type="dxa"/>
              <w:left w:w="100" w:type="dxa"/>
              <w:bottom w:w="100" w:type="dxa"/>
              <w:right w:w="100" w:type="dxa"/>
            </w:tcMar>
          </w:tcPr>
          <w:p w14:paraId="00000125" w14:textId="77777777" w:rsidR="003F393B" w:rsidRDefault="00842017">
            <w:pPr>
              <w:widowControl w:val="0"/>
              <w:rPr>
                <w:b/>
                <w:color w:val="999999"/>
              </w:rPr>
            </w:pPr>
            <w:r>
              <w:rPr>
                <w:b/>
              </w:rPr>
              <w:lastRenderedPageBreak/>
              <w:t>Función 2</w:t>
            </w:r>
          </w:p>
        </w:tc>
        <w:tc>
          <w:tcPr>
            <w:tcW w:w="11861" w:type="dxa"/>
            <w:gridSpan w:val="2"/>
            <w:shd w:val="clear" w:color="auto" w:fill="auto"/>
            <w:tcMar>
              <w:top w:w="100" w:type="dxa"/>
              <w:left w:w="100" w:type="dxa"/>
              <w:bottom w:w="100" w:type="dxa"/>
              <w:right w:w="100" w:type="dxa"/>
            </w:tcMar>
          </w:tcPr>
          <w:p w14:paraId="00000126" w14:textId="77777777" w:rsidR="003F393B" w:rsidRDefault="00842017">
            <w:pPr>
              <w:spacing w:after="120"/>
              <w:rPr>
                <w:b/>
              </w:rPr>
            </w:pPr>
            <w:r>
              <w:rPr>
                <w:b/>
              </w:rPr>
              <w:t>Mostrar composición</w:t>
            </w:r>
          </w:p>
          <w:p w14:paraId="00000127" w14:textId="77777777" w:rsidR="003F393B" w:rsidRPr="007B789D" w:rsidRDefault="00842017">
            <w:pPr>
              <w:spacing w:after="120"/>
              <w:rPr>
                <w:color w:val="000000" w:themeColor="text1"/>
              </w:rPr>
            </w:pPr>
            <w:r w:rsidRPr="007B789D">
              <w:rPr>
                <w:color w:val="000000" w:themeColor="text1"/>
              </w:rPr>
              <w:t>Esta función permite separar los conjuntos de valores, para mostrar cómo las unidades individuales afectan la imagen general. Por ejemplo, una organización puede necesitar visualizar desde qué ciudades o regiones del país proceden sus ventas o, qué categoría de productos es la más comprada del total de ventas realizadas en un periodo de tiempo. En este caso, son de gran utilidad las gráficas de pastel, gráficos de barras apiladas y gráficas de área.</w:t>
            </w:r>
          </w:p>
          <w:p w14:paraId="00000128" w14:textId="77777777" w:rsidR="003F393B" w:rsidRDefault="003F393B">
            <w:pPr>
              <w:widowControl w:val="0"/>
              <w:rPr>
                <w:color w:val="999999"/>
              </w:rPr>
            </w:pPr>
          </w:p>
        </w:tc>
      </w:tr>
      <w:tr w:rsidR="003F393B" w14:paraId="19EABED3" w14:textId="77777777">
        <w:trPr>
          <w:trHeight w:val="420"/>
        </w:trPr>
        <w:tc>
          <w:tcPr>
            <w:tcW w:w="1551" w:type="dxa"/>
            <w:shd w:val="clear" w:color="auto" w:fill="auto"/>
            <w:tcMar>
              <w:top w:w="100" w:type="dxa"/>
              <w:left w:w="100" w:type="dxa"/>
              <w:bottom w:w="100" w:type="dxa"/>
              <w:right w:w="100" w:type="dxa"/>
            </w:tcMar>
          </w:tcPr>
          <w:p w14:paraId="0000012A" w14:textId="77777777" w:rsidR="003F393B" w:rsidRDefault="00842017">
            <w:pPr>
              <w:widowControl w:val="0"/>
              <w:rPr>
                <w:b/>
                <w:color w:val="999999"/>
              </w:rPr>
            </w:pPr>
            <w:r>
              <w:rPr>
                <w:b/>
              </w:rPr>
              <w:t>Función 3</w:t>
            </w:r>
          </w:p>
        </w:tc>
        <w:tc>
          <w:tcPr>
            <w:tcW w:w="11861" w:type="dxa"/>
            <w:gridSpan w:val="2"/>
            <w:shd w:val="clear" w:color="auto" w:fill="auto"/>
            <w:tcMar>
              <w:top w:w="100" w:type="dxa"/>
              <w:left w:w="100" w:type="dxa"/>
              <w:bottom w:w="100" w:type="dxa"/>
              <w:right w:w="100" w:type="dxa"/>
            </w:tcMar>
          </w:tcPr>
          <w:p w14:paraId="0000012B" w14:textId="77777777" w:rsidR="003F393B" w:rsidRDefault="00842017">
            <w:pPr>
              <w:spacing w:after="120"/>
              <w:rPr>
                <w:b/>
              </w:rPr>
            </w:pPr>
            <w:r>
              <w:rPr>
                <w:b/>
              </w:rPr>
              <w:t>Determinar la distribución</w:t>
            </w:r>
          </w:p>
          <w:p w14:paraId="0000012C" w14:textId="77777777" w:rsidR="003F393B" w:rsidRDefault="00842017">
            <w:pPr>
              <w:spacing w:after="120"/>
            </w:pPr>
            <w:r>
              <w:t>En muchos casos la organización necesitará comprender la distribución general de sus datos, los intervalos o posibles valores del conjunto de datos y la frecuencia con la que ocurren. Utilizando este tipo de visualizaciones, la organización podrá identificar tendencias además de valores atípicos que pueda estar interfiriendo con dichas tendencias. Para este caso, se recomienda utilizar los gráficos de dispersión.</w:t>
            </w:r>
          </w:p>
          <w:p w14:paraId="0000012D" w14:textId="77777777" w:rsidR="003F393B" w:rsidRDefault="003F393B">
            <w:pPr>
              <w:widowControl w:val="0"/>
              <w:rPr>
                <w:color w:val="999999"/>
              </w:rPr>
            </w:pPr>
          </w:p>
        </w:tc>
      </w:tr>
      <w:tr w:rsidR="003F393B" w14:paraId="5DA75E8E" w14:textId="77777777">
        <w:trPr>
          <w:trHeight w:val="420"/>
        </w:trPr>
        <w:tc>
          <w:tcPr>
            <w:tcW w:w="1551" w:type="dxa"/>
            <w:shd w:val="clear" w:color="auto" w:fill="auto"/>
            <w:tcMar>
              <w:top w:w="100" w:type="dxa"/>
              <w:left w:w="100" w:type="dxa"/>
              <w:bottom w:w="100" w:type="dxa"/>
              <w:right w:w="100" w:type="dxa"/>
            </w:tcMar>
          </w:tcPr>
          <w:p w14:paraId="0000012F" w14:textId="77777777" w:rsidR="003F393B" w:rsidRDefault="00842017">
            <w:pPr>
              <w:widowControl w:val="0"/>
              <w:rPr>
                <w:b/>
                <w:color w:val="999999"/>
              </w:rPr>
            </w:pPr>
            <w:r>
              <w:rPr>
                <w:b/>
              </w:rPr>
              <w:t>Función 4</w:t>
            </w:r>
          </w:p>
        </w:tc>
        <w:tc>
          <w:tcPr>
            <w:tcW w:w="11861" w:type="dxa"/>
            <w:gridSpan w:val="2"/>
            <w:shd w:val="clear" w:color="auto" w:fill="auto"/>
            <w:tcMar>
              <w:top w:w="100" w:type="dxa"/>
              <w:left w:w="100" w:type="dxa"/>
              <w:bottom w:w="100" w:type="dxa"/>
              <w:right w:w="100" w:type="dxa"/>
            </w:tcMar>
          </w:tcPr>
          <w:p w14:paraId="00000130" w14:textId="77777777" w:rsidR="003F393B" w:rsidRDefault="00842017">
            <w:pPr>
              <w:spacing w:after="120"/>
              <w:rPr>
                <w:b/>
              </w:rPr>
            </w:pPr>
            <w:r>
              <w:rPr>
                <w:b/>
              </w:rPr>
              <w:t xml:space="preserve">Identificar las relaciones entre diferentes tipos de datos  </w:t>
            </w:r>
          </w:p>
          <w:p w14:paraId="00000131" w14:textId="77777777" w:rsidR="003F393B" w:rsidRDefault="00842017">
            <w:pPr>
              <w:spacing w:after="120"/>
            </w:pPr>
            <w:r>
              <w:t>Muchas de las variables de las organizaciones se ven afectadas positiva o negativamente por el comportamiento de otras variables (internas o externas a la organización) y es fundamental que dichas relaciones se puedan identificar. Para representar visualmente dicha relación entre variables se pueden usar: gráficos de dispersión y gráficos de líneas.</w:t>
            </w:r>
          </w:p>
          <w:p w14:paraId="00000132" w14:textId="77777777" w:rsidR="003F393B" w:rsidRDefault="003F393B">
            <w:pPr>
              <w:widowControl w:val="0"/>
              <w:rPr>
                <w:color w:val="999999"/>
              </w:rPr>
            </w:pPr>
          </w:p>
        </w:tc>
      </w:tr>
    </w:tbl>
    <w:p w14:paraId="00000134" w14:textId="77777777" w:rsidR="003F393B" w:rsidRDefault="003F393B">
      <w:pPr>
        <w:spacing w:after="120" w:line="240" w:lineRule="auto"/>
        <w:rPr>
          <w:b/>
        </w:rPr>
      </w:pPr>
    </w:p>
    <w:tbl>
      <w:tblPr>
        <w:tblStyle w:val="affffffff1"/>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00"/>
        <w:gridCol w:w="4978"/>
      </w:tblGrid>
      <w:tr w:rsidR="003F393B" w14:paraId="78E3668E" w14:textId="77777777">
        <w:trPr>
          <w:trHeight w:val="580"/>
        </w:trPr>
        <w:tc>
          <w:tcPr>
            <w:tcW w:w="1534" w:type="dxa"/>
            <w:shd w:val="clear" w:color="auto" w:fill="C9DAF8"/>
            <w:tcMar>
              <w:top w:w="100" w:type="dxa"/>
              <w:left w:w="100" w:type="dxa"/>
              <w:bottom w:w="100" w:type="dxa"/>
              <w:right w:w="100" w:type="dxa"/>
            </w:tcMar>
          </w:tcPr>
          <w:p w14:paraId="00000135" w14:textId="77777777" w:rsidR="003F393B" w:rsidRDefault="00842017">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136" w14:textId="77777777" w:rsidR="003F393B" w:rsidRDefault="00842017">
            <w:pPr>
              <w:pStyle w:val="Ttulo"/>
              <w:widowControl w:val="0"/>
              <w:jc w:val="center"/>
              <w:rPr>
                <w:sz w:val="22"/>
                <w:szCs w:val="22"/>
              </w:rPr>
            </w:pPr>
            <w:bookmarkStart w:id="4" w:name="_heading=h.2jxsxqh" w:colFirst="0" w:colLast="0"/>
            <w:bookmarkEnd w:id="4"/>
            <w:r>
              <w:rPr>
                <w:sz w:val="22"/>
                <w:szCs w:val="22"/>
              </w:rPr>
              <w:t>Slider Imagen</w:t>
            </w:r>
          </w:p>
        </w:tc>
      </w:tr>
      <w:tr w:rsidR="003F393B" w14:paraId="46E24C92" w14:textId="77777777">
        <w:trPr>
          <w:trHeight w:val="420"/>
        </w:trPr>
        <w:tc>
          <w:tcPr>
            <w:tcW w:w="1534" w:type="dxa"/>
            <w:shd w:val="clear" w:color="auto" w:fill="auto"/>
            <w:tcMar>
              <w:top w:w="100" w:type="dxa"/>
              <w:left w:w="100" w:type="dxa"/>
              <w:bottom w:w="100" w:type="dxa"/>
              <w:right w:w="100" w:type="dxa"/>
            </w:tcMar>
          </w:tcPr>
          <w:p w14:paraId="00000138" w14:textId="77777777" w:rsidR="003F393B" w:rsidRDefault="00842017">
            <w:pPr>
              <w:widowControl w:val="0"/>
              <w:rPr>
                <w:b/>
              </w:rPr>
            </w:pPr>
            <w:r>
              <w:rPr>
                <w:b/>
              </w:rPr>
              <w:lastRenderedPageBreak/>
              <w:t>Introducción</w:t>
            </w:r>
          </w:p>
        </w:tc>
        <w:tc>
          <w:tcPr>
            <w:tcW w:w="11878" w:type="dxa"/>
            <w:gridSpan w:val="2"/>
            <w:shd w:val="clear" w:color="auto" w:fill="auto"/>
            <w:tcMar>
              <w:top w:w="100" w:type="dxa"/>
              <w:left w:w="100" w:type="dxa"/>
              <w:bottom w:w="100" w:type="dxa"/>
              <w:right w:w="100" w:type="dxa"/>
            </w:tcMar>
          </w:tcPr>
          <w:p w14:paraId="00000139" w14:textId="77777777" w:rsidR="003F393B" w:rsidRDefault="00842017">
            <w:pPr>
              <w:spacing w:after="120"/>
            </w:pPr>
            <w:r>
              <w:t>A continuación, se describen algunos de los tipos de visualizaciones mencionadas y se muestran algunos ejemplos de éstas. Con la práctica, se puede seleccionar, cada vez con mayor facilidad, el gráfico adecuado según el tipo de dato que esté manejando y el público al que se está dirigiendo.</w:t>
            </w:r>
          </w:p>
        </w:tc>
      </w:tr>
      <w:tr w:rsidR="003F393B" w14:paraId="72A067F5" w14:textId="77777777">
        <w:trPr>
          <w:trHeight w:val="420"/>
        </w:trPr>
        <w:tc>
          <w:tcPr>
            <w:tcW w:w="8434" w:type="dxa"/>
            <w:gridSpan w:val="2"/>
            <w:shd w:val="clear" w:color="auto" w:fill="auto"/>
            <w:tcMar>
              <w:top w:w="100" w:type="dxa"/>
              <w:left w:w="100" w:type="dxa"/>
              <w:bottom w:w="100" w:type="dxa"/>
              <w:right w:w="100" w:type="dxa"/>
            </w:tcMar>
          </w:tcPr>
          <w:p w14:paraId="0000013B" w14:textId="77777777" w:rsidR="003F393B" w:rsidRDefault="00842017">
            <w:pPr>
              <w:spacing w:after="120"/>
              <w:rPr>
                <w:b/>
              </w:rPr>
            </w:pPr>
            <w:r>
              <w:rPr>
                <w:b/>
              </w:rPr>
              <w:t xml:space="preserve">Tablas </w:t>
            </w:r>
          </w:p>
          <w:p w14:paraId="0000013C" w14:textId="77777777" w:rsidR="003F393B" w:rsidRPr="007B789D" w:rsidRDefault="00842017">
            <w:pPr>
              <w:spacing w:after="120"/>
              <w:rPr>
                <w:color w:val="000000" w:themeColor="text1"/>
              </w:rPr>
            </w:pPr>
            <w:r w:rsidRPr="007B789D">
              <w:rPr>
                <w:color w:val="000000" w:themeColor="text1"/>
              </w:rPr>
              <w:t xml:space="preserve">Las tablas son una de las formas de visualización más empleadas, permiten presentar los datos en filas y columnas para ver detalles y comparar valores. Por lo general, las columnas corresponden a atributos o propiedades del elemento descrito y las filas corresponden a registros independientes de dicho elemento. Este tipo de </w:t>
            </w:r>
            <w:proofErr w:type="gramStart"/>
            <w:r w:rsidRPr="007B789D">
              <w:rPr>
                <w:color w:val="000000" w:themeColor="text1"/>
              </w:rPr>
              <w:t>visualización,</w:t>
            </w:r>
            <w:proofErr w:type="gramEnd"/>
            <w:r w:rsidRPr="007B789D">
              <w:rPr>
                <w:color w:val="000000" w:themeColor="text1"/>
              </w:rPr>
              <w:t xml:space="preserve"> permite también realizar filtros para mostrar solo la información de interés, o de ordenar los valores, según algunos de los atributos seleccionados.</w:t>
            </w:r>
          </w:p>
          <w:p w14:paraId="0000013D" w14:textId="77777777" w:rsidR="003F393B" w:rsidRDefault="003F393B">
            <w:pPr>
              <w:widowControl w:val="0"/>
              <w:rPr>
                <w:color w:val="999999"/>
              </w:rPr>
            </w:pPr>
          </w:p>
        </w:tc>
        <w:tc>
          <w:tcPr>
            <w:tcW w:w="4978" w:type="dxa"/>
            <w:shd w:val="clear" w:color="auto" w:fill="auto"/>
            <w:tcMar>
              <w:top w:w="100" w:type="dxa"/>
              <w:left w:w="100" w:type="dxa"/>
              <w:bottom w:w="100" w:type="dxa"/>
              <w:right w:w="100" w:type="dxa"/>
            </w:tcMar>
          </w:tcPr>
          <w:p w14:paraId="00000141" w14:textId="77777777" w:rsidR="003F393B" w:rsidRDefault="00842017">
            <w:pPr>
              <w:widowControl w:val="0"/>
              <w:jc w:val="center"/>
            </w:pPr>
            <w:r>
              <w:rPr>
                <w:noProof/>
              </w:rPr>
              <w:drawing>
                <wp:inline distT="0" distB="0" distL="0" distR="0" wp14:anchorId="1F43B813" wp14:editId="03F98174">
                  <wp:extent cx="3034030" cy="1407160"/>
                  <wp:effectExtent l="0" t="0" r="0" b="0"/>
                  <wp:docPr id="3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5"/>
                          <a:srcRect/>
                          <a:stretch>
                            <a:fillRect/>
                          </a:stretch>
                        </pic:blipFill>
                        <pic:spPr>
                          <a:xfrm>
                            <a:off x="0" y="0"/>
                            <a:ext cx="3034030" cy="1407160"/>
                          </a:xfrm>
                          <a:prstGeom prst="rect">
                            <a:avLst/>
                          </a:prstGeom>
                          <a:ln/>
                        </pic:spPr>
                      </pic:pic>
                    </a:graphicData>
                  </a:graphic>
                </wp:inline>
              </w:drawing>
            </w:r>
          </w:p>
          <w:p w14:paraId="00000142" w14:textId="77777777" w:rsidR="003F393B" w:rsidRDefault="003F393B">
            <w:pPr>
              <w:widowControl w:val="0"/>
            </w:pPr>
          </w:p>
          <w:p w14:paraId="00000143" w14:textId="77777777" w:rsidR="003F393B" w:rsidRDefault="003F393B">
            <w:pPr>
              <w:widowControl w:val="0"/>
            </w:pPr>
          </w:p>
          <w:p w14:paraId="00000144" w14:textId="77777777" w:rsidR="003F393B" w:rsidRDefault="00842017">
            <w:pPr>
              <w:widowControl w:val="0"/>
            </w:pPr>
            <w:r>
              <w:rPr>
                <w:b/>
              </w:rPr>
              <w:t xml:space="preserve">Imagen: </w:t>
            </w:r>
            <w:r>
              <w:t>228131_i_05</w:t>
            </w:r>
          </w:p>
        </w:tc>
      </w:tr>
      <w:tr w:rsidR="003F393B" w14:paraId="0EC129ED" w14:textId="77777777">
        <w:trPr>
          <w:trHeight w:val="420"/>
        </w:trPr>
        <w:tc>
          <w:tcPr>
            <w:tcW w:w="8434" w:type="dxa"/>
            <w:gridSpan w:val="2"/>
            <w:shd w:val="clear" w:color="auto" w:fill="auto"/>
            <w:tcMar>
              <w:top w:w="100" w:type="dxa"/>
              <w:left w:w="100" w:type="dxa"/>
              <w:bottom w:w="100" w:type="dxa"/>
              <w:right w:w="100" w:type="dxa"/>
            </w:tcMar>
          </w:tcPr>
          <w:p w14:paraId="00000145" w14:textId="77777777" w:rsidR="003F393B" w:rsidRDefault="00842017">
            <w:pPr>
              <w:spacing w:after="120"/>
            </w:pPr>
            <w:r>
              <w:rPr>
                <w:b/>
              </w:rPr>
              <w:t>Gráficos de barras</w:t>
            </w:r>
            <w:r>
              <w:t xml:space="preserve"> </w:t>
            </w:r>
          </w:p>
          <w:p w14:paraId="00000146" w14:textId="77777777" w:rsidR="003F393B" w:rsidRPr="007B789D" w:rsidRDefault="00842017">
            <w:pPr>
              <w:spacing w:after="120"/>
              <w:rPr>
                <w:color w:val="000000" w:themeColor="text1"/>
              </w:rPr>
            </w:pPr>
            <w:r w:rsidRPr="007B789D">
              <w:rPr>
                <w:color w:val="000000" w:themeColor="text1"/>
              </w:rPr>
              <w:t>Es una forma de representar gráficamente un conjunto de datos o variables, mediante el uso de barras rectangulares (verticales u horizontales) con longitudes proporcionales a los valores que representan. Se utilizan como una forma de resumir un conjunto de datos por categorías (variable cualitativa), generalmente ubicadas en el eje horizontal “X” y su frecuencia de aparición ubicada en el eje vertical “Y”.</w:t>
            </w:r>
          </w:p>
          <w:p w14:paraId="00000147" w14:textId="77777777" w:rsidR="003F393B" w:rsidRDefault="003F393B">
            <w:pPr>
              <w:widowControl w:val="0"/>
              <w:rPr>
                <w:color w:val="999999"/>
              </w:rPr>
            </w:pPr>
          </w:p>
        </w:tc>
        <w:tc>
          <w:tcPr>
            <w:tcW w:w="4978" w:type="dxa"/>
            <w:shd w:val="clear" w:color="auto" w:fill="auto"/>
            <w:tcMar>
              <w:top w:w="100" w:type="dxa"/>
              <w:left w:w="100" w:type="dxa"/>
              <w:bottom w:w="100" w:type="dxa"/>
              <w:right w:w="100" w:type="dxa"/>
            </w:tcMar>
          </w:tcPr>
          <w:p w14:paraId="0000014B" w14:textId="77777777" w:rsidR="003F393B" w:rsidRDefault="003F393B">
            <w:pPr>
              <w:widowControl w:val="0"/>
              <w:jc w:val="center"/>
            </w:pPr>
          </w:p>
          <w:p w14:paraId="0000014C" w14:textId="77777777" w:rsidR="003F393B" w:rsidRDefault="00842017">
            <w:pPr>
              <w:widowControl w:val="0"/>
              <w:jc w:val="center"/>
            </w:pPr>
            <w:r>
              <w:rPr>
                <w:noProof/>
              </w:rPr>
              <w:drawing>
                <wp:inline distT="0" distB="0" distL="0" distR="0" wp14:anchorId="15E7FCBC" wp14:editId="7FD7779C">
                  <wp:extent cx="3034030" cy="1083945"/>
                  <wp:effectExtent l="0" t="0" r="0" b="0"/>
                  <wp:docPr id="3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6"/>
                          <a:srcRect/>
                          <a:stretch>
                            <a:fillRect/>
                          </a:stretch>
                        </pic:blipFill>
                        <pic:spPr>
                          <a:xfrm>
                            <a:off x="0" y="0"/>
                            <a:ext cx="3034030" cy="1083945"/>
                          </a:xfrm>
                          <a:prstGeom prst="rect">
                            <a:avLst/>
                          </a:prstGeom>
                          <a:ln/>
                        </pic:spPr>
                      </pic:pic>
                    </a:graphicData>
                  </a:graphic>
                </wp:inline>
              </w:drawing>
            </w:r>
          </w:p>
          <w:p w14:paraId="0000014D" w14:textId="77777777" w:rsidR="003F393B" w:rsidRDefault="003F393B">
            <w:pPr>
              <w:widowControl w:val="0"/>
            </w:pPr>
          </w:p>
          <w:p w14:paraId="0000014E" w14:textId="77777777" w:rsidR="003F393B" w:rsidRDefault="003F393B">
            <w:pPr>
              <w:widowControl w:val="0"/>
            </w:pPr>
          </w:p>
          <w:p w14:paraId="0000014F" w14:textId="77777777" w:rsidR="003F393B" w:rsidRDefault="00842017">
            <w:pPr>
              <w:widowControl w:val="0"/>
            </w:pPr>
            <w:r>
              <w:t xml:space="preserve">     </w:t>
            </w:r>
          </w:p>
          <w:p w14:paraId="00000150" w14:textId="77777777" w:rsidR="003F393B" w:rsidRDefault="003F393B">
            <w:pPr>
              <w:widowControl w:val="0"/>
            </w:pPr>
          </w:p>
          <w:p w14:paraId="00000151" w14:textId="77777777" w:rsidR="003F393B" w:rsidRDefault="00842017">
            <w:pPr>
              <w:widowControl w:val="0"/>
            </w:pPr>
            <w:r>
              <w:rPr>
                <w:b/>
              </w:rPr>
              <w:t xml:space="preserve">Imagen: </w:t>
            </w:r>
            <w:r>
              <w:t>228131_i_06</w:t>
            </w:r>
          </w:p>
        </w:tc>
      </w:tr>
      <w:tr w:rsidR="003F393B" w14:paraId="23722FC2" w14:textId="77777777">
        <w:trPr>
          <w:trHeight w:val="420"/>
        </w:trPr>
        <w:tc>
          <w:tcPr>
            <w:tcW w:w="8434" w:type="dxa"/>
            <w:gridSpan w:val="2"/>
            <w:shd w:val="clear" w:color="auto" w:fill="auto"/>
            <w:tcMar>
              <w:top w:w="100" w:type="dxa"/>
              <w:left w:w="100" w:type="dxa"/>
              <w:bottom w:w="100" w:type="dxa"/>
              <w:right w:w="100" w:type="dxa"/>
            </w:tcMar>
          </w:tcPr>
          <w:p w14:paraId="00000152" w14:textId="77777777" w:rsidR="003F393B" w:rsidRDefault="00842017">
            <w:pPr>
              <w:spacing w:after="120"/>
              <w:rPr>
                <w:b/>
              </w:rPr>
            </w:pPr>
            <w:r>
              <w:rPr>
                <w:b/>
              </w:rPr>
              <w:lastRenderedPageBreak/>
              <w:t>Gráficos de líneas</w:t>
            </w:r>
          </w:p>
          <w:p w14:paraId="00000153" w14:textId="77777777" w:rsidR="003F393B" w:rsidRPr="007B789D" w:rsidRDefault="00842017">
            <w:pPr>
              <w:spacing w:after="120"/>
              <w:rPr>
                <w:color w:val="000000" w:themeColor="text1"/>
              </w:rPr>
            </w:pPr>
            <w:r w:rsidRPr="007B789D">
              <w:rPr>
                <w:color w:val="000000" w:themeColor="text1"/>
              </w:rPr>
              <w:t xml:space="preserve">Son especialmente útiles para mostrar tendencias a lo largo de un periodo de tiempo. Un gráfico de </w:t>
            </w:r>
            <w:proofErr w:type="gramStart"/>
            <w:r w:rsidRPr="007B789D">
              <w:rPr>
                <w:color w:val="000000" w:themeColor="text1"/>
              </w:rPr>
              <w:t>línea,</w:t>
            </w:r>
            <w:proofErr w:type="gramEnd"/>
            <w:r w:rsidRPr="007B789D">
              <w:rPr>
                <w:color w:val="000000" w:themeColor="text1"/>
              </w:rPr>
              <w:t xml:space="preserve"> permite mostrar una o varias series de datos en la misma figura, posibilitando la comparación entre sus comportamientos. Se representan dibujando primero, los puntos de los datos según sus valores y luego conectando una línea entre dichos puntos. Se utilizan generalmente, para representar datos continuos.</w:t>
            </w:r>
          </w:p>
          <w:p w14:paraId="00000154" w14:textId="77777777" w:rsidR="003F393B" w:rsidRDefault="003F393B">
            <w:pPr>
              <w:widowControl w:val="0"/>
              <w:rPr>
                <w:color w:val="999999"/>
              </w:rPr>
            </w:pPr>
          </w:p>
        </w:tc>
        <w:tc>
          <w:tcPr>
            <w:tcW w:w="4978" w:type="dxa"/>
            <w:shd w:val="clear" w:color="auto" w:fill="auto"/>
            <w:tcMar>
              <w:top w:w="100" w:type="dxa"/>
              <w:left w:w="100" w:type="dxa"/>
              <w:bottom w:w="100" w:type="dxa"/>
              <w:right w:w="100" w:type="dxa"/>
            </w:tcMar>
          </w:tcPr>
          <w:p w14:paraId="00000158" w14:textId="77777777" w:rsidR="003F393B" w:rsidRDefault="00842017">
            <w:pPr>
              <w:widowControl w:val="0"/>
            </w:pPr>
            <w:r>
              <w:rPr>
                <w:noProof/>
              </w:rPr>
              <w:drawing>
                <wp:inline distT="0" distB="0" distL="0" distR="0" wp14:anchorId="0814882C" wp14:editId="16B8B410">
                  <wp:extent cx="3034030" cy="1447800"/>
                  <wp:effectExtent l="0" t="0" r="0" b="0"/>
                  <wp:docPr id="3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7"/>
                          <a:srcRect/>
                          <a:stretch>
                            <a:fillRect/>
                          </a:stretch>
                        </pic:blipFill>
                        <pic:spPr>
                          <a:xfrm>
                            <a:off x="0" y="0"/>
                            <a:ext cx="3034030" cy="1447800"/>
                          </a:xfrm>
                          <a:prstGeom prst="rect">
                            <a:avLst/>
                          </a:prstGeom>
                          <a:ln/>
                        </pic:spPr>
                      </pic:pic>
                    </a:graphicData>
                  </a:graphic>
                </wp:inline>
              </w:drawing>
            </w:r>
          </w:p>
          <w:p w14:paraId="00000159" w14:textId="77777777" w:rsidR="003F393B" w:rsidRDefault="003F393B">
            <w:pPr>
              <w:widowControl w:val="0"/>
            </w:pPr>
          </w:p>
          <w:p w14:paraId="0000015A" w14:textId="77777777" w:rsidR="003F393B" w:rsidRDefault="00842017">
            <w:pPr>
              <w:widowControl w:val="0"/>
            </w:pPr>
            <w:r>
              <w:rPr>
                <w:b/>
              </w:rPr>
              <w:t xml:space="preserve">Imagen: </w:t>
            </w:r>
            <w:r>
              <w:t>228131_i_07</w:t>
            </w:r>
          </w:p>
        </w:tc>
      </w:tr>
      <w:tr w:rsidR="003F393B" w14:paraId="6E9EE3F7" w14:textId="77777777">
        <w:trPr>
          <w:trHeight w:val="420"/>
        </w:trPr>
        <w:tc>
          <w:tcPr>
            <w:tcW w:w="8434" w:type="dxa"/>
            <w:gridSpan w:val="2"/>
            <w:shd w:val="clear" w:color="auto" w:fill="auto"/>
            <w:tcMar>
              <w:top w:w="100" w:type="dxa"/>
              <w:left w:w="100" w:type="dxa"/>
              <w:bottom w:w="100" w:type="dxa"/>
              <w:right w:w="100" w:type="dxa"/>
            </w:tcMar>
          </w:tcPr>
          <w:p w14:paraId="0000015B" w14:textId="77777777" w:rsidR="003F393B" w:rsidRDefault="00842017">
            <w:pPr>
              <w:spacing w:after="120"/>
              <w:rPr>
                <w:b/>
              </w:rPr>
            </w:pPr>
            <w:r>
              <w:rPr>
                <w:b/>
              </w:rPr>
              <w:t xml:space="preserve">Gráfico circular o de torta </w:t>
            </w:r>
          </w:p>
          <w:p w14:paraId="0000015C" w14:textId="77777777" w:rsidR="003F393B" w:rsidRDefault="00842017">
            <w:pPr>
              <w:spacing w:after="120"/>
            </w:pPr>
            <w:r>
              <w:t>Los gráficos circulares se dividen en sectores donde cada uno muestra el tamaño de un fragmento de información relacionado (el tamaño del sector es proporcional a la cantidad que representa). Por lo general, este tipo de gráficos se utiliza para mostrar tamaños relativos de partes de un todo. Es útil cuando se comparan entre 3 y 5 categorías diferentes con valores diferentes y que sean fáciles de diferenciar.</w:t>
            </w:r>
          </w:p>
          <w:p w14:paraId="0000015D" w14:textId="77777777" w:rsidR="003F393B" w:rsidRDefault="003F393B">
            <w:pPr>
              <w:widowControl w:val="0"/>
              <w:rPr>
                <w:color w:val="999999"/>
              </w:rPr>
            </w:pPr>
          </w:p>
        </w:tc>
        <w:tc>
          <w:tcPr>
            <w:tcW w:w="4978" w:type="dxa"/>
            <w:shd w:val="clear" w:color="auto" w:fill="auto"/>
            <w:tcMar>
              <w:top w:w="100" w:type="dxa"/>
              <w:left w:w="100" w:type="dxa"/>
              <w:bottom w:w="100" w:type="dxa"/>
              <w:right w:w="100" w:type="dxa"/>
            </w:tcMar>
          </w:tcPr>
          <w:p w14:paraId="00000161" w14:textId="77777777" w:rsidR="003F393B" w:rsidRPr="000A2761" w:rsidRDefault="003F393B">
            <w:pPr>
              <w:widowControl w:val="0"/>
              <w:rPr>
                <w:b/>
                <w:color w:val="666666"/>
                <w:lang w:val="es-CO"/>
              </w:rPr>
            </w:pPr>
          </w:p>
          <w:p w14:paraId="00000162" w14:textId="77777777" w:rsidR="003F393B" w:rsidRDefault="00842017">
            <w:pPr>
              <w:widowControl w:val="0"/>
            </w:pPr>
            <w:r>
              <w:rPr>
                <w:noProof/>
              </w:rPr>
              <w:drawing>
                <wp:inline distT="0" distB="0" distL="0" distR="0" wp14:anchorId="46E08681" wp14:editId="2E94E1A6">
                  <wp:extent cx="3034030" cy="1824990"/>
                  <wp:effectExtent l="0" t="0" r="0" b="0"/>
                  <wp:docPr id="39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8"/>
                          <a:srcRect/>
                          <a:stretch>
                            <a:fillRect/>
                          </a:stretch>
                        </pic:blipFill>
                        <pic:spPr>
                          <a:xfrm>
                            <a:off x="0" y="0"/>
                            <a:ext cx="3034030" cy="1824990"/>
                          </a:xfrm>
                          <a:prstGeom prst="rect">
                            <a:avLst/>
                          </a:prstGeom>
                          <a:ln/>
                        </pic:spPr>
                      </pic:pic>
                    </a:graphicData>
                  </a:graphic>
                </wp:inline>
              </w:drawing>
            </w:r>
          </w:p>
          <w:p w14:paraId="00000163" w14:textId="77777777" w:rsidR="003F393B" w:rsidRDefault="003F393B">
            <w:pPr>
              <w:widowControl w:val="0"/>
            </w:pPr>
          </w:p>
          <w:p w14:paraId="00000164" w14:textId="77777777" w:rsidR="003F393B" w:rsidRDefault="003F393B">
            <w:pPr>
              <w:widowControl w:val="0"/>
            </w:pPr>
          </w:p>
          <w:p w14:paraId="00000165" w14:textId="77777777" w:rsidR="003F393B" w:rsidRDefault="00842017">
            <w:pPr>
              <w:widowControl w:val="0"/>
            </w:pPr>
            <w:r>
              <w:rPr>
                <w:b/>
              </w:rPr>
              <w:t xml:space="preserve">Imagen: </w:t>
            </w:r>
            <w:r>
              <w:t>228131_i_08</w:t>
            </w:r>
          </w:p>
        </w:tc>
      </w:tr>
      <w:tr w:rsidR="003F393B" w14:paraId="609C674D" w14:textId="77777777">
        <w:trPr>
          <w:trHeight w:val="420"/>
        </w:trPr>
        <w:tc>
          <w:tcPr>
            <w:tcW w:w="8434" w:type="dxa"/>
            <w:gridSpan w:val="2"/>
            <w:shd w:val="clear" w:color="auto" w:fill="auto"/>
            <w:tcMar>
              <w:top w:w="100" w:type="dxa"/>
              <w:left w:w="100" w:type="dxa"/>
              <w:bottom w:w="100" w:type="dxa"/>
              <w:right w:w="100" w:type="dxa"/>
            </w:tcMar>
          </w:tcPr>
          <w:p w14:paraId="00000166" w14:textId="77777777" w:rsidR="003F393B" w:rsidRPr="007B789D" w:rsidRDefault="00842017">
            <w:pPr>
              <w:spacing w:after="120"/>
              <w:rPr>
                <w:color w:val="000000" w:themeColor="text1"/>
              </w:rPr>
            </w:pPr>
            <w:r w:rsidRPr="007B789D">
              <w:rPr>
                <w:b/>
                <w:color w:val="000000" w:themeColor="text1"/>
              </w:rPr>
              <w:t>Mapas de calor</w:t>
            </w:r>
            <w:r w:rsidRPr="007B789D">
              <w:rPr>
                <w:color w:val="000000" w:themeColor="text1"/>
              </w:rPr>
              <w:t xml:space="preserve"> </w:t>
            </w:r>
          </w:p>
          <w:p w14:paraId="00000167" w14:textId="77777777" w:rsidR="003F393B" w:rsidRPr="007B789D" w:rsidRDefault="00842017">
            <w:pPr>
              <w:spacing w:after="120"/>
              <w:rPr>
                <w:color w:val="000000" w:themeColor="text1"/>
              </w:rPr>
            </w:pPr>
            <w:r w:rsidRPr="007B789D">
              <w:rPr>
                <w:color w:val="000000" w:themeColor="text1"/>
              </w:rPr>
              <w:lastRenderedPageBreak/>
              <w:t xml:space="preserve">Mapa de calor o </w:t>
            </w:r>
            <w:proofErr w:type="spellStart"/>
            <w:r w:rsidRPr="007B789D">
              <w:rPr>
                <w:i/>
                <w:color w:val="000000" w:themeColor="text1"/>
              </w:rPr>
              <w:t>heatmap</w:t>
            </w:r>
            <w:proofErr w:type="spellEnd"/>
            <w:r w:rsidRPr="007B789D">
              <w:rPr>
                <w:i/>
                <w:color w:val="000000" w:themeColor="text1"/>
              </w:rPr>
              <w:t>,</w:t>
            </w:r>
            <w:r w:rsidRPr="007B789D">
              <w:rPr>
                <w:color w:val="000000" w:themeColor="text1"/>
              </w:rPr>
              <w:t xml:space="preserve"> es una forma de visualización en formato tabular en donde, además de los números, se utiliza el color de las celdas para transmitir la magnitud relativa de los valores. En los mapas de calor, se puede usar la saturación del color para proporcionar pistas visuales que ayuden a localizar más fácilmente los puntos de interés (valores límites, por ejemplo). Por lo general, se utilizan los colores más oscuros para indicar baja actividad y los colores más brillantes para indicar alta actividad.</w:t>
            </w:r>
          </w:p>
          <w:p w14:paraId="00000168" w14:textId="77777777" w:rsidR="003F393B" w:rsidRDefault="003F393B">
            <w:pPr>
              <w:widowControl w:val="0"/>
              <w:rPr>
                <w:color w:val="999999"/>
              </w:rPr>
            </w:pPr>
          </w:p>
        </w:tc>
        <w:tc>
          <w:tcPr>
            <w:tcW w:w="4978" w:type="dxa"/>
            <w:shd w:val="clear" w:color="auto" w:fill="auto"/>
            <w:tcMar>
              <w:top w:w="100" w:type="dxa"/>
              <w:left w:w="100" w:type="dxa"/>
              <w:bottom w:w="100" w:type="dxa"/>
              <w:right w:w="100" w:type="dxa"/>
            </w:tcMar>
          </w:tcPr>
          <w:p w14:paraId="0000016C" w14:textId="77777777" w:rsidR="003F393B" w:rsidRDefault="003F393B">
            <w:pPr>
              <w:widowControl w:val="0"/>
              <w:jc w:val="center"/>
            </w:pPr>
          </w:p>
          <w:p w14:paraId="0000016F" w14:textId="1C3ABDBA" w:rsidR="003F393B" w:rsidRDefault="00842017" w:rsidP="007B789D">
            <w:pPr>
              <w:widowControl w:val="0"/>
              <w:jc w:val="center"/>
            </w:pPr>
            <w:r>
              <w:rPr>
                <w:b/>
                <w:i/>
                <w:noProof/>
                <w:sz w:val="18"/>
                <w:szCs w:val="18"/>
              </w:rPr>
              <w:lastRenderedPageBreak/>
              <w:drawing>
                <wp:inline distT="114300" distB="114300" distL="114300" distR="114300" wp14:anchorId="20A16E87" wp14:editId="6C1A06FC">
                  <wp:extent cx="3071986" cy="1849569"/>
                  <wp:effectExtent l="0" t="0" r="0" b="0"/>
                  <wp:docPr id="4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9"/>
                          <a:srcRect/>
                          <a:stretch>
                            <a:fillRect/>
                          </a:stretch>
                        </pic:blipFill>
                        <pic:spPr>
                          <a:xfrm>
                            <a:off x="0" y="0"/>
                            <a:ext cx="3071986" cy="1849569"/>
                          </a:xfrm>
                          <a:prstGeom prst="rect">
                            <a:avLst/>
                          </a:prstGeom>
                          <a:ln/>
                        </pic:spPr>
                      </pic:pic>
                    </a:graphicData>
                  </a:graphic>
                </wp:inline>
              </w:drawing>
            </w:r>
          </w:p>
          <w:p w14:paraId="00000170" w14:textId="77777777" w:rsidR="003F393B" w:rsidRDefault="00842017">
            <w:pPr>
              <w:widowControl w:val="0"/>
            </w:pPr>
            <w:r>
              <w:t xml:space="preserve">     </w:t>
            </w:r>
          </w:p>
          <w:p w14:paraId="00000171" w14:textId="77777777" w:rsidR="003F393B" w:rsidRDefault="003F393B">
            <w:pPr>
              <w:widowControl w:val="0"/>
            </w:pPr>
          </w:p>
          <w:p w14:paraId="00000172" w14:textId="77777777" w:rsidR="003F393B" w:rsidRDefault="00842017">
            <w:pPr>
              <w:widowControl w:val="0"/>
            </w:pPr>
            <w:r>
              <w:rPr>
                <w:b/>
              </w:rPr>
              <w:t xml:space="preserve">Imagen: </w:t>
            </w:r>
            <w:r>
              <w:t>228131_i_09</w:t>
            </w:r>
          </w:p>
          <w:p w14:paraId="00000173" w14:textId="77777777" w:rsidR="003F393B" w:rsidRDefault="003F393B">
            <w:pPr>
              <w:widowControl w:val="0"/>
              <w:jc w:val="center"/>
            </w:pPr>
          </w:p>
        </w:tc>
      </w:tr>
      <w:tr w:rsidR="003F393B" w14:paraId="6B33D674" w14:textId="77777777">
        <w:trPr>
          <w:trHeight w:val="420"/>
        </w:trPr>
        <w:tc>
          <w:tcPr>
            <w:tcW w:w="8434" w:type="dxa"/>
            <w:gridSpan w:val="2"/>
            <w:shd w:val="clear" w:color="auto" w:fill="auto"/>
            <w:tcMar>
              <w:top w:w="100" w:type="dxa"/>
              <w:left w:w="100" w:type="dxa"/>
              <w:bottom w:w="100" w:type="dxa"/>
              <w:right w:w="100" w:type="dxa"/>
            </w:tcMar>
          </w:tcPr>
          <w:p w14:paraId="00000174" w14:textId="77777777" w:rsidR="003F393B" w:rsidRDefault="00842017">
            <w:pPr>
              <w:spacing w:after="120"/>
              <w:rPr>
                <w:b/>
              </w:rPr>
            </w:pPr>
            <w:r>
              <w:rPr>
                <w:b/>
              </w:rPr>
              <w:lastRenderedPageBreak/>
              <w:t xml:space="preserve">Gráficos de dispersión </w:t>
            </w:r>
          </w:p>
          <w:p w14:paraId="00000175" w14:textId="77777777" w:rsidR="003F393B" w:rsidRPr="007B789D" w:rsidRDefault="00842017">
            <w:pPr>
              <w:spacing w:after="120"/>
              <w:rPr>
                <w:color w:val="000000" w:themeColor="text1"/>
              </w:rPr>
            </w:pPr>
            <w:r w:rsidRPr="007B789D">
              <w:rPr>
                <w:color w:val="000000" w:themeColor="text1"/>
              </w:rPr>
              <w:t xml:space="preserve">Gráfico de dispersión o </w:t>
            </w:r>
            <w:proofErr w:type="spellStart"/>
            <w:r w:rsidRPr="007B789D">
              <w:rPr>
                <w:i/>
                <w:color w:val="000000" w:themeColor="text1"/>
              </w:rPr>
              <w:t>scatterplot</w:t>
            </w:r>
            <w:proofErr w:type="spellEnd"/>
            <w:r w:rsidRPr="007B789D">
              <w:rPr>
                <w:i/>
                <w:color w:val="000000" w:themeColor="text1"/>
              </w:rPr>
              <w:t>,</w:t>
            </w:r>
            <w:r w:rsidRPr="007B789D">
              <w:rPr>
                <w:color w:val="000000" w:themeColor="text1"/>
              </w:rPr>
              <w:t xml:space="preserve"> permite mostrar la relación entre dos variables porque se pueden configurar de tal forma, que una variable se muestre sobre el eje horizontal </w:t>
            </w:r>
            <w:r w:rsidRPr="007B789D">
              <w:rPr>
                <w:b/>
                <w:color w:val="000000" w:themeColor="text1"/>
              </w:rPr>
              <w:t>X</w:t>
            </w:r>
            <w:r w:rsidRPr="007B789D">
              <w:rPr>
                <w:color w:val="000000" w:themeColor="text1"/>
              </w:rPr>
              <w:t xml:space="preserve"> y, la otra sobre el eje vertical </w:t>
            </w:r>
            <w:r w:rsidRPr="007B789D">
              <w:rPr>
                <w:b/>
                <w:color w:val="000000" w:themeColor="text1"/>
              </w:rPr>
              <w:t>Y</w:t>
            </w:r>
            <w:r w:rsidRPr="007B789D">
              <w:rPr>
                <w:color w:val="000000" w:themeColor="text1"/>
              </w:rPr>
              <w:t xml:space="preserve"> </w:t>
            </w:r>
            <w:proofErr w:type="spellStart"/>
            <w:r w:rsidRPr="007B789D">
              <w:rPr>
                <w:color w:val="000000" w:themeColor="text1"/>
              </w:rPr>
              <w:t>y</w:t>
            </w:r>
            <w:proofErr w:type="spellEnd"/>
            <w:r w:rsidRPr="007B789D">
              <w:rPr>
                <w:color w:val="000000" w:themeColor="text1"/>
              </w:rPr>
              <w:t>, de esta manera, visualizar si existe una relación. Si los elementos graficados forman una franja que se extiende desde la parte inferior izquierda hasta la parte superior derecha, lo más probable es que haya una correlación positiva entre esas dos variables. Si es difícil ver un patrón, es probable que no se tenga una correlación entre las variables graficadas.</w:t>
            </w:r>
          </w:p>
          <w:p w14:paraId="00000176" w14:textId="77777777" w:rsidR="003F393B" w:rsidRDefault="003F393B">
            <w:pPr>
              <w:widowControl w:val="0"/>
              <w:rPr>
                <w:color w:val="999999"/>
              </w:rPr>
            </w:pPr>
          </w:p>
        </w:tc>
        <w:tc>
          <w:tcPr>
            <w:tcW w:w="4978" w:type="dxa"/>
            <w:shd w:val="clear" w:color="auto" w:fill="auto"/>
            <w:tcMar>
              <w:top w:w="100" w:type="dxa"/>
              <w:left w:w="100" w:type="dxa"/>
              <w:bottom w:w="100" w:type="dxa"/>
              <w:right w:w="100" w:type="dxa"/>
            </w:tcMar>
          </w:tcPr>
          <w:p w14:paraId="0000017A" w14:textId="77777777" w:rsidR="003F393B" w:rsidRDefault="003F393B">
            <w:pPr>
              <w:widowControl w:val="0"/>
            </w:pPr>
          </w:p>
          <w:p w14:paraId="0000017B" w14:textId="77777777" w:rsidR="003F393B" w:rsidRDefault="00842017">
            <w:pPr>
              <w:widowControl w:val="0"/>
            </w:pPr>
            <w:r>
              <w:rPr>
                <w:noProof/>
              </w:rPr>
              <w:drawing>
                <wp:inline distT="114300" distB="114300" distL="114300" distR="114300" wp14:anchorId="3D8AD880" wp14:editId="12A07028">
                  <wp:extent cx="3029994" cy="1333197"/>
                  <wp:effectExtent l="0" t="0" r="0" b="0"/>
                  <wp:docPr id="4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0"/>
                          <a:srcRect/>
                          <a:stretch>
                            <a:fillRect/>
                          </a:stretch>
                        </pic:blipFill>
                        <pic:spPr>
                          <a:xfrm>
                            <a:off x="0" y="0"/>
                            <a:ext cx="3029994" cy="1333197"/>
                          </a:xfrm>
                          <a:prstGeom prst="rect">
                            <a:avLst/>
                          </a:prstGeom>
                          <a:ln/>
                        </pic:spPr>
                      </pic:pic>
                    </a:graphicData>
                  </a:graphic>
                </wp:inline>
              </w:drawing>
            </w:r>
          </w:p>
          <w:p w14:paraId="0000017E" w14:textId="77777777" w:rsidR="003F393B" w:rsidRDefault="003F393B">
            <w:pPr>
              <w:widowControl w:val="0"/>
            </w:pPr>
          </w:p>
          <w:p w14:paraId="0000017F" w14:textId="77777777" w:rsidR="003F393B" w:rsidRDefault="003F393B">
            <w:pPr>
              <w:widowControl w:val="0"/>
            </w:pPr>
          </w:p>
          <w:p w14:paraId="00000180" w14:textId="77777777" w:rsidR="003F393B" w:rsidRDefault="003F393B">
            <w:pPr>
              <w:widowControl w:val="0"/>
            </w:pPr>
          </w:p>
          <w:p w14:paraId="00000181" w14:textId="77777777" w:rsidR="003F393B" w:rsidRDefault="00842017">
            <w:pPr>
              <w:widowControl w:val="0"/>
            </w:pPr>
            <w:r>
              <w:rPr>
                <w:b/>
              </w:rPr>
              <w:t xml:space="preserve">Imagen: </w:t>
            </w:r>
            <w:r>
              <w:t>228131_i_10</w:t>
            </w:r>
          </w:p>
          <w:p w14:paraId="00000182" w14:textId="77777777" w:rsidR="003F393B" w:rsidRDefault="003F393B">
            <w:pPr>
              <w:widowControl w:val="0"/>
            </w:pPr>
          </w:p>
        </w:tc>
      </w:tr>
      <w:tr w:rsidR="003F393B" w:rsidRPr="000A2761" w14:paraId="3EB7060B" w14:textId="77777777">
        <w:trPr>
          <w:trHeight w:val="420"/>
        </w:trPr>
        <w:tc>
          <w:tcPr>
            <w:tcW w:w="8434" w:type="dxa"/>
            <w:gridSpan w:val="2"/>
            <w:shd w:val="clear" w:color="auto" w:fill="auto"/>
            <w:tcMar>
              <w:top w:w="100" w:type="dxa"/>
              <w:left w:w="100" w:type="dxa"/>
              <w:bottom w:w="100" w:type="dxa"/>
              <w:right w:w="100" w:type="dxa"/>
            </w:tcMar>
          </w:tcPr>
          <w:p w14:paraId="00000183" w14:textId="77777777" w:rsidR="003F393B" w:rsidRPr="007B789D" w:rsidRDefault="00842017">
            <w:pPr>
              <w:spacing w:after="120"/>
              <w:rPr>
                <w:b/>
                <w:color w:val="000000" w:themeColor="text1"/>
              </w:rPr>
            </w:pPr>
            <w:proofErr w:type="spellStart"/>
            <w:r w:rsidRPr="007B789D">
              <w:rPr>
                <w:b/>
                <w:i/>
                <w:color w:val="000000" w:themeColor="text1"/>
              </w:rPr>
              <w:lastRenderedPageBreak/>
              <w:t>Treemap</w:t>
            </w:r>
            <w:proofErr w:type="spellEnd"/>
            <w:r w:rsidRPr="007B789D">
              <w:rPr>
                <w:b/>
                <w:color w:val="000000" w:themeColor="text1"/>
              </w:rPr>
              <w:t xml:space="preserve"> </w:t>
            </w:r>
          </w:p>
          <w:p w14:paraId="00000184" w14:textId="77777777" w:rsidR="003F393B" w:rsidRPr="007B789D" w:rsidRDefault="00842017">
            <w:pPr>
              <w:spacing w:after="120"/>
              <w:rPr>
                <w:color w:val="000000" w:themeColor="text1"/>
              </w:rPr>
            </w:pPr>
            <w:r w:rsidRPr="007B789D">
              <w:rPr>
                <w:color w:val="000000" w:themeColor="text1"/>
              </w:rPr>
              <w:t xml:space="preserve">Un gráfico de </w:t>
            </w:r>
            <w:proofErr w:type="gramStart"/>
            <w:r w:rsidRPr="007B789D">
              <w:rPr>
                <w:color w:val="000000" w:themeColor="text1"/>
              </w:rPr>
              <w:t>árbol,</w:t>
            </w:r>
            <w:proofErr w:type="gramEnd"/>
            <w:r w:rsidRPr="007B789D">
              <w:rPr>
                <w:color w:val="000000" w:themeColor="text1"/>
              </w:rPr>
              <w:t xml:space="preserve"> proporciona una visión jerárquica de los datos y facilita la detección de patrones. Por ejemplo, en una tienda, cuáles artículos son los más vendidos. Las ramas del árbol están representadas por rectángulos y cada </w:t>
            </w:r>
            <w:proofErr w:type="spellStart"/>
            <w:r w:rsidRPr="007B789D">
              <w:rPr>
                <w:color w:val="000000" w:themeColor="text1"/>
              </w:rPr>
              <w:t>subrama</w:t>
            </w:r>
            <w:proofErr w:type="spellEnd"/>
            <w:r w:rsidRPr="007B789D">
              <w:rPr>
                <w:color w:val="000000" w:themeColor="text1"/>
              </w:rPr>
              <w:t xml:space="preserve"> se muestra como un rectángulo más pequeño. El gráfico de árbol muestra las categorías por color y proximidad y puede mostrar fácilmente, muchos datos que serían difíciles de ver con otros tipos de gráficos. Los gráficos de mapa de árbol son buenos para comparar las proporciones dentro de la jerarquía. Sin embargo, no son buenos para mostrar los niveles jerárquicos entre las categorías más grandes y cada punto de datos. </w:t>
            </w:r>
          </w:p>
          <w:p w14:paraId="00000185" w14:textId="77777777" w:rsidR="003F393B" w:rsidRDefault="003F393B">
            <w:pPr>
              <w:spacing w:after="120"/>
              <w:rPr>
                <w:b/>
              </w:rPr>
            </w:pPr>
          </w:p>
        </w:tc>
        <w:tc>
          <w:tcPr>
            <w:tcW w:w="4978" w:type="dxa"/>
            <w:shd w:val="clear" w:color="auto" w:fill="auto"/>
            <w:tcMar>
              <w:top w:w="100" w:type="dxa"/>
              <w:left w:w="100" w:type="dxa"/>
              <w:bottom w:w="100" w:type="dxa"/>
              <w:right w:w="100" w:type="dxa"/>
            </w:tcMar>
          </w:tcPr>
          <w:p w14:paraId="00000187" w14:textId="77777777" w:rsidR="003F393B" w:rsidRDefault="00842017">
            <w:pPr>
              <w:widowControl w:val="0"/>
              <w:rPr>
                <w:b/>
                <w:color w:val="666666"/>
              </w:rPr>
            </w:pPr>
            <w:r>
              <w:rPr>
                <w:b/>
                <w:noProof/>
              </w:rPr>
              <w:drawing>
                <wp:inline distT="114300" distB="114300" distL="114300" distR="114300" wp14:anchorId="2FFB7737" wp14:editId="5D1933CC">
                  <wp:extent cx="2645093" cy="2419801"/>
                  <wp:effectExtent l="0" t="0" r="0" b="0"/>
                  <wp:docPr id="37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1"/>
                          <a:srcRect/>
                          <a:stretch>
                            <a:fillRect/>
                          </a:stretch>
                        </pic:blipFill>
                        <pic:spPr>
                          <a:xfrm>
                            <a:off x="0" y="0"/>
                            <a:ext cx="2645093" cy="2419801"/>
                          </a:xfrm>
                          <a:prstGeom prst="rect">
                            <a:avLst/>
                          </a:prstGeom>
                          <a:ln/>
                        </pic:spPr>
                      </pic:pic>
                    </a:graphicData>
                  </a:graphic>
                </wp:inline>
              </w:drawing>
            </w:r>
          </w:p>
          <w:p w14:paraId="00000188" w14:textId="77777777" w:rsidR="003F393B" w:rsidRDefault="003F393B">
            <w:pPr>
              <w:widowControl w:val="0"/>
              <w:rPr>
                <w:b/>
                <w:color w:val="666666"/>
              </w:rPr>
            </w:pPr>
          </w:p>
          <w:p w14:paraId="00000189" w14:textId="77777777" w:rsidR="003F393B" w:rsidRPr="007B789D" w:rsidRDefault="00842017">
            <w:pPr>
              <w:spacing w:after="120"/>
              <w:rPr>
                <w:b/>
                <w:i/>
                <w:color w:val="000000" w:themeColor="text1"/>
                <w:sz w:val="18"/>
                <w:szCs w:val="18"/>
                <w:lang w:val="pt-BR"/>
              </w:rPr>
            </w:pPr>
            <w:r w:rsidRPr="007B789D">
              <w:rPr>
                <w:color w:val="000000" w:themeColor="text1"/>
                <w:lang w:val="pt-BR"/>
              </w:rPr>
              <w:t xml:space="preserve">Nota. Tomado de  </w:t>
            </w:r>
            <w:hyperlink r:id="rId42">
              <w:r w:rsidRPr="007B789D">
                <w:rPr>
                  <w:color w:val="000000" w:themeColor="text1"/>
                  <w:sz w:val="18"/>
                  <w:szCs w:val="18"/>
                  <w:u w:val="single"/>
                  <w:lang w:val="pt-BR"/>
                </w:rPr>
                <w:t>https://support.content.office.net/en-us/media/b3bfff05-380e-4dd9-b49b-7a2bfd128870.png</w:t>
              </w:r>
            </w:hyperlink>
          </w:p>
          <w:p w14:paraId="0000018A" w14:textId="77777777" w:rsidR="003F393B" w:rsidRPr="007B789D" w:rsidRDefault="003F393B">
            <w:pPr>
              <w:widowControl w:val="0"/>
              <w:rPr>
                <w:color w:val="000000" w:themeColor="text1"/>
                <w:lang w:val="pt-BR"/>
              </w:rPr>
            </w:pPr>
          </w:p>
          <w:p w14:paraId="0000018B" w14:textId="77777777" w:rsidR="003F393B" w:rsidRPr="00842017" w:rsidRDefault="003F393B">
            <w:pPr>
              <w:widowControl w:val="0"/>
              <w:rPr>
                <w:lang w:val="pt-BR"/>
              </w:rPr>
            </w:pPr>
          </w:p>
          <w:p w14:paraId="0000018C" w14:textId="77777777" w:rsidR="003F393B" w:rsidRPr="00842017" w:rsidRDefault="003F393B">
            <w:pPr>
              <w:widowControl w:val="0"/>
              <w:rPr>
                <w:lang w:val="pt-BR"/>
              </w:rPr>
            </w:pPr>
          </w:p>
          <w:p w14:paraId="0000018D" w14:textId="77777777" w:rsidR="003F393B" w:rsidRPr="00842017" w:rsidRDefault="00842017">
            <w:pPr>
              <w:widowControl w:val="0"/>
              <w:rPr>
                <w:lang w:val="pt-BR"/>
              </w:rPr>
            </w:pPr>
            <w:proofErr w:type="spellStart"/>
            <w:r w:rsidRPr="00842017">
              <w:rPr>
                <w:b/>
                <w:lang w:val="pt-BR"/>
              </w:rPr>
              <w:t>Imagen</w:t>
            </w:r>
            <w:proofErr w:type="spellEnd"/>
            <w:r w:rsidRPr="00842017">
              <w:rPr>
                <w:b/>
                <w:lang w:val="pt-BR"/>
              </w:rPr>
              <w:t xml:space="preserve">: </w:t>
            </w:r>
            <w:r w:rsidRPr="00842017">
              <w:rPr>
                <w:lang w:val="pt-BR"/>
              </w:rPr>
              <w:t>228131_i_11</w:t>
            </w:r>
          </w:p>
          <w:p w14:paraId="0000018E" w14:textId="77777777" w:rsidR="003F393B" w:rsidRPr="00842017" w:rsidRDefault="003F393B">
            <w:pPr>
              <w:widowControl w:val="0"/>
              <w:rPr>
                <w:b/>
                <w:color w:val="666666"/>
                <w:lang w:val="pt-BR"/>
              </w:rPr>
            </w:pPr>
          </w:p>
        </w:tc>
      </w:tr>
      <w:tr w:rsidR="003F393B" w14:paraId="0E6FAF0A" w14:textId="77777777">
        <w:trPr>
          <w:trHeight w:val="420"/>
        </w:trPr>
        <w:tc>
          <w:tcPr>
            <w:tcW w:w="8434" w:type="dxa"/>
            <w:gridSpan w:val="2"/>
            <w:shd w:val="clear" w:color="auto" w:fill="auto"/>
            <w:tcMar>
              <w:top w:w="100" w:type="dxa"/>
              <w:left w:w="100" w:type="dxa"/>
              <w:bottom w:w="100" w:type="dxa"/>
              <w:right w:w="100" w:type="dxa"/>
            </w:tcMar>
          </w:tcPr>
          <w:p w14:paraId="0000018F" w14:textId="77777777" w:rsidR="003F393B" w:rsidRDefault="00842017">
            <w:pPr>
              <w:spacing w:after="120"/>
            </w:pPr>
            <w:r>
              <w:rPr>
                <w:b/>
              </w:rPr>
              <w:lastRenderedPageBreak/>
              <w:t>Diagrama de caja</w:t>
            </w:r>
            <w:r>
              <w:t xml:space="preserve"> </w:t>
            </w:r>
          </w:p>
          <w:p w14:paraId="00000190" w14:textId="77777777" w:rsidR="003F393B" w:rsidRDefault="00842017">
            <w:pPr>
              <w:spacing w:after="120"/>
            </w:pPr>
            <w:r w:rsidRPr="007B789D">
              <w:rPr>
                <w:color w:val="000000" w:themeColor="text1"/>
              </w:rPr>
              <w:t xml:space="preserve">El diagrama de caja o </w:t>
            </w:r>
            <w:r w:rsidRPr="007B789D">
              <w:rPr>
                <w:i/>
                <w:color w:val="000000" w:themeColor="text1"/>
              </w:rPr>
              <w:t xml:space="preserve">box </w:t>
            </w:r>
            <w:proofErr w:type="spellStart"/>
            <w:r w:rsidRPr="007B789D">
              <w:rPr>
                <w:i/>
                <w:color w:val="000000" w:themeColor="text1"/>
              </w:rPr>
              <w:t>plot</w:t>
            </w:r>
            <w:proofErr w:type="spellEnd"/>
            <w:r w:rsidRPr="007B789D">
              <w:rPr>
                <w:color w:val="000000" w:themeColor="text1"/>
              </w:rPr>
              <w:t>, es un tipo de gráfico que permite visualizar y comparar la distribución y la tendencia central de valores numéricos mediante sus cuartiles, los cuales son los tres valores de la variable que dividen a un conjunto de datos ordenados, en cuatro partes iguales.</w:t>
            </w:r>
          </w:p>
        </w:tc>
        <w:tc>
          <w:tcPr>
            <w:tcW w:w="4978" w:type="dxa"/>
            <w:shd w:val="clear" w:color="auto" w:fill="auto"/>
            <w:tcMar>
              <w:top w:w="100" w:type="dxa"/>
              <w:left w:w="100" w:type="dxa"/>
              <w:bottom w:w="100" w:type="dxa"/>
              <w:right w:w="100" w:type="dxa"/>
            </w:tcMar>
          </w:tcPr>
          <w:p w14:paraId="00000192" w14:textId="77777777" w:rsidR="003F393B" w:rsidRDefault="00842017">
            <w:pPr>
              <w:widowControl w:val="0"/>
              <w:rPr>
                <w:b/>
                <w:color w:val="666666"/>
              </w:rPr>
            </w:pPr>
            <w:r>
              <w:rPr>
                <w:noProof/>
              </w:rPr>
              <w:drawing>
                <wp:inline distT="114300" distB="114300" distL="114300" distR="114300" wp14:anchorId="2AE50981" wp14:editId="2FAA5F06">
                  <wp:extent cx="2109036" cy="2537873"/>
                  <wp:effectExtent l="0" t="0" r="0" b="0"/>
                  <wp:docPr id="37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2109036" cy="2537873"/>
                          </a:xfrm>
                          <a:prstGeom prst="rect">
                            <a:avLst/>
                          </a:prstGeom>
                          <a:ln/>
                        </pic:spPr>
                      </pic:pic>
                    </a:graphicData>
                  </a:graphic>
                </wp:inline>
              </w:drawing>
            </w:r>
          </w:p>
          <w:p w14:paraId="00000193" w14:textId="77777777" w:rsidR="003F393B" w:rsidRDefault="003F393B">
            <w:pPr>
              <w:widowControl w:val="0"/>
              <w:rPr>
                <w:b/>
                <w:color w:val="666666"/>
              </w:rPr>
            </w:pPr>
          </w:p>
          <w:p w14:paraId="00000194" w14:textId="77777777" w:rsidR="003F393B" w:rsidRPr="007B789D" w:rsidRDefault="00842017">
            <w:pPr>
              <w:spacing w:after="120"/>
              <w:rPr>
                <w:b/>
                <w:i/>
                <w:color w:val="000000" w:themeColor="text1"/>
                <w:sz w:val="18"/>
                <w:szCs w:val="18"/>
              </w:rPr>
            </w:pPr>
            <w:r w:rsidRPr="007B789D">
              <w:rPr>
                <w:color w:val="000000" w:themeColor="text1"/>
              </w:rPr>
              <w:t xml:space="preserve">Nota. Tomado de </w:t>
            </w:r>
            <w:hyperlink r:id="rId44">
              <w:r w:rsidRPr="007B789D">
                <w:rPr>
                  <w:b/>
                  <w:color w:val="000000" w:themeColor="text1"/>
                  <w:sz w:val="18"/>
                  <w:szCs w:val="18"/>
                  <w:u w:val="single"/>
                </w:rPr>
                <w:t>https://pro.arcgis.com/es/pro-app/latest/help/analysis/geoprocessing/charts/GUID-0E2C3730-C535-40CD-8152-80D794A996A7-web.png</w:t>
              </w:r>
            </w:hyperlink>
          </w:p>
          <w:p w14:paraId="00000195" w14:textId="77777777" w:rsidR="003F393B" w:rsidRPr="007B789D" w:rsidRDefault="003F393B">
            <w:pPr>
              <w:widowControl w:val="0"/>
              <w:rPr>
                <w:color w:val="000000" w:themeColor="text1"/>
              </w:rPr>
            </w:pPr>
          </w:p>
          <w:p w14:paraId="00000196" w14:textId="77777777" w:rsidR="003F393B" w:rsidRPr="007B789D" w:rsidRDefault="00842017">
            <w:pPr>
              <w:widowControl w:val="0"/>
              <w:rPr>
                <w:color w:val="000000" w:themeColor="text1"/>
              </w:rPr>
            </w:pPr>
            <w:r w:rsidRPr="007B789D">
              <w:rPr>
                <w:color w:val="000000" w:themeColor="text1"/>
              </w:rPr>
              <w:t xml:space="preserve">     </w:t>
            </w:r>
          </w:p>
          <w:p w14:paraId="00000197" w14:textId="77777777" w:rsidR="003F393B" w:rsidRDefault="003F393B">
            <w:pPr>
              <w:widowControl w:val="0"/>
            </w:pPr>
          </w:p>
          <w:p w14:paraId="00000198" w14:textId="77777777" w:rsidR="003F393B" w:rsidRDefault="00842017">
            <w:pPr>
              <w:widowControl w:val="0"/>
            </w:pPr>
            <w:r>
              <w:rPr>
                <w:b/>
              </w:rPr>
              <w:t xml:space="preserve">Imagen: </w:t>
            </w:r>
            <w:r>
              <w:t>228131_i_12</w:t>
            </w:r>
          </w:p>
          <w:p w14:paraId="00000199" w14:textId="77777777" w:rsidR="003F393B" w:rsidRDefault="003F393B">
            <w:pPr>
              <w:widowControl w:val="0"/>
              <w:rPr>
                <w:b/>
                <w:color w:val="666666"/>
              </w:rPr>
            </w:pPr>
          </w:p>
        </w:tc>
      </w:tr>
      <w:tr w:rsidR="003F393B" w14:paraId="6D9ABA58" w14:textId="77777777">
        <w:trPr>
          <w:trHeight w:val="420"/>
        </w:trPr>
        <w:tc>
          <w:tcPr>
            <w:tcW w:w="8434" w:type="dxa"/>
            <w:gridSpan w:val="2"/>
            <w:shd w:val="clear" w:color="auto" w:fill="auto"/>
            <w:tcMar>
              <w:top w:w="100" w:type="dxa"/>
              <w:left w:w="100" w:type="dxa"/>
              <w:bottom w:w="100" w:type="dxa"/>
              <w:right w:w="100" w:type="dxa"/>
            </w:tcMar>
          </w:tcPr>
          <w:p w14:paraId="0000019A" w14:textId="77777777" w:rsidR="003F393B" w:rsidRPr="007B789D" w:rsidRDefault="00842017">
            <w:pPr>
              <w:spacing w:after="120"/>
              <w:rPr>
                <w:color w:val="000000" w:themeColor="text1"/>
              </w:rPr>
            </w:pPr>
            <w:proofErr w:type="spellStart"/>
            <w:r w:rsidRPr="007B789D">
              <w:rPr>
                <w:b/>
                <w:i/>
                <w:color w:val="000000" w:themeColor="text1"/>
              </w:rPr>
              <w:lastRenderedPageBreak/>
              <w:t>Geomaps</w:t>
            </w:r>
            <w:proofErr w:type="spellEnd"/>
            <w:r w:rsidRPr="007B789D">
              <w:rPr>
                <w:color w:val="000000" w:themeColor="text1"/>
              </w:rPr>
              <w:t xml:space="preserve"> </w:t>
            </w:r>
          </w:p>
          <w:p w14:paraId="0000019B" w14:textId="77777777" w:rsidR="003F393B" w:rsidRPr="007B789D" w:rsidRDefault="00842017">
            <w:pPr>
              <w:spacing w:after="120"/>
              <w:rPr>
                <w:color w:val="000000" w:themeColor="text1"/>
              </w:rPr>
            </w:pPr>
            <w:r w:rsidRPr="007B789D">
              <w:rPr>
                <w:color w:val="000000" w:themeColor="text1"/>
              </w:rPr>
              <w:t xml:space="preserve">Los gráficos de mapa o </w:t>
            </w:r>
            <w:proofErr w:type="spellStart"/>
            <w:r w:rsidRPr="007B789D">
              <w:rPr>
                <w:i/>
                <w:color w:val="000000" w:themeColor="text1"/>
              </w:rPr>
              <w:t>geomaps</w:t>
            </w:r>
            <w:proofErr w:type="spellEnd"/>
            <w:r w:rsidRPr="007B789D">
              <w:rPr>
                <w:color w:val="000000" w:themeColor="text1"/>
              </w:rPr>
              <w:t xml:space="preserve">, se utilizan, habitualmente, para comparar valores y mostrar categorías entre regiones geográficas. Los gráficos de </w:t>
            </w:r>
            <w:proofErr w:type="gramStart"/>
            <w:r w:rsidRPr="007B789D">
              <w:rPr>
                <w:color w:val="000000" w:themeColor="text1"/>
              </w:rPr>
              <w:t>mapa,</w:t>
            </w:r>
            <w:proofErr w:type="gramEnd"/>
            <w:r w:rsidRPr="007B789D">
              <w:rPr>
                <w:color w:val="000000" w:themeColor="text1"/>
              </w:rPr>
              <w:t xml:space="preserve"> son más útiles cuando los datos contienen información geográfica (países, regiones, estados, ciudades, códigos postales, etc.). Utilizando herramientas gratuitas como Google </w:t>
            </w:r>
            <w:proofErr w:type="spellStart"/>
            <w:r w:rsidRPr="007B789D">
              <w:rPr>
                <w:color w:val="000000" w:themeColor="text1"/>
              </w:rPr>
              <w:t>Maps</w:t>
            </w:r>
            <w:proofErr w:type="spellEnd"/>
            <w:r w:rsidRPr="007B789D">
              <w:rPr>
                <w:i/>
                <w:color w:val="000000" w:themeColor="text1"/>
              </w:rPr>
              <w:t>,</w:t>
            </w:r>
            <w:r w:rsidRPr="007B789D">
              <w:rPr>
                <w:color w:val="000000" w:themeColor="text1"/>
              </w:rPr>
              <w:t xml:space="preserve"> se pueden elaborar visualizaciones de datos geográficos en mapas interactivos y responsivos, teniendo mayor control sobre cómo se ubican los puntos en el mapa.</w:t>
            </w:r>
          </w:p>
          <w:p w14:paraId="0000019C" w14:textId="77777777" w:rsidR="003F393B" w:rsidRPr="007B789D" w:rsidRDefault="003F393B">
            <w:pPr>
              <w:spacing w:after="120"/>
              <w:rPr>
                <w:b/>
                <w:color w:val="000000" w:themeColor="text1"/>
              </w:rPr>
            </w:pPr>
          </w:p>
        </w:tc>
        <w:tc>
          <w:tcPr>
            <w:tcW w:w="4978" w:type="dxa"/>
            <w:shd w:val="clear" w:color="auto" w:fill="auto"/>
            <w:tcMar>
              <w:top w:w="100" w:type="dxa"/>
              <w:left w:w="100" w:type="dxa"/>
              <w:bottom w:w="100" w:type="dxa"/>
              <w:right w:w="100" w:type="dxa"/>
            </w:tcMar>
          </w:tcPr>
          <w:p w14:paraId="000001A0" w14:textId="77777777" w:rsidR="003F393B" w:rsidRDefault="00842017">
            <w:pPr>
              <w:widowControl w:val="0"/>
            </w:pPr>
            <w:r>
              <w:rPr>
                <w:noProof/>
              </w:rPr>
              <w:drawing>
                <wp:inline distT="114300" distB="114300" distL="114300" distR="114300" wp14:anchorId="360C35C2" wp14:editId="0D771F62">
                  <wp:extent cx="3010038" cy="1811125"/>
                  <wp:effectExtent l="0" t="0" r="0" b="0"/>
                  <wp:docPr id="37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5"/>
                          <a:srcRect/>
                          <a:stretch>
                            <a:fillRect/>
                          </a:stretch>
                        </pic:blipFill>
                        <pic:spPr>
                          <a:xfrm>
                            <a:off x="0" y="0"/>
                            <a:ext cx="3010038" cy="1811125"/>
                          </a:xfrm>
                          <a:prstGeom prst="rect">
                            <a:avLst/>
                          </a:prstGeom>
                          <a:ln/>
                        </pic:spPr>
                      </pic:pic>
                    </a:graphicData>
                  </a:graphic>
                </wp:inline>
              </w:drawing>
            </w:r>
          </w:p>
          <w:p w14:paraId="000001A1" w14:textId="77777777" w:rsidR="003F393B" w:rsidRDefault="003F393B">
            <w:pPr>
              <w:widowControl w:val="0"/>
            </w:pPr>
          </w:p>
          <w:p w14:paraId="000001A2" w14:textId="77777777" w:rsidR="003F393B" w:rsidRPr="007B789D" w:rsidRDefault="00842017">
            <w:pPr>
              <w:spacing w:after="120"/>
              <w:rPr>
                <w:b/>
                <w:i/>
                <w:color w:val="000000" w:themeColor="text1"/>
                <w:sz w:val="18"/>
                <w:szCs w:val="18"/>
                <w:lang w:val="pt-BR"/>
              </w:rPr>
            </w:pPr>
            <w:r w:rsidRPr="007B789D">
              <w:rPr>
                <w:color w:val="000000" w:themeColor="text1"/>
                <w:lang w:val="pt-BR"/>
              </w:rPr>
              <w:t xml:space="preserve">Nota. </w:t>
            </w:r>
            <w:proofErr w:type="spellStart"/>
            <w:r w:rsidRPr="007B789D">
              <w:rPr>
                <w:color w:val="000000" w:themeColor="text1"/>
                <w:lang w:val="pt-BR"/>
              </w:rPr>
              <w:t>Adapatao</w:t>
            </w:r>
            <w:proofErr w:type="spellEnd"/>
            <w:r w:rsidRPr="007B789D">
              <w:rPr>
                <w:color w:val="000000" w:themeColor="text1"/>
                <w:lang w:val="pt-BR"/>
              </w:rPr>
              <w:t xml:space="preserve"> de </w:t>
            </w:r>
            <w:proofErr w:type="spellStart"/>
            <w:r w:rsidRPr="007B789D">
              <w:rPr>
                <w:color w:val="000000" w:themeColor="text1"/>
                <w:lang w:val="pt-BR"/>
              </w:rPr>
              <w:t>Maptive</w:t>
            </w:r>
            <w:proofErr w:type="spellEnd"/>
            <w:r w:rsidRPr="007B789D">
              <w:rPr>
                <w:color w:val="000000" w:themeColor="text1"/>
                <w:lang w:val="pt-BR"/>
              </w:rPr>
              <w:t xml:space="preserve"> (2020). </w:t>
            </w:r>
            <w:hyperlink r:id="rId46">
              <w:r w:rsidRPr="007B789D">
                <w:rPr>
                  <w:color w:val="000000" w:themeColor="text1"/>
                  <w:u w:val="single"/>
                  <w:lang w:val="pt-BR"/>
                </w:rPr>
                <w:t>https://www.maptive.com/wp-content/uploads/2020/11/sales-density-covid-19-590x355.jpg</w:t>
              </w:r>
            </w:hyperlink>
            <w:r w:rsidRPr="007B789D">
              <w:rPr>
                <w:b/>
                <w:i/>
                <w:color w:val="000000" w:themeColor="text1"/>
                <w:sz w:val="18"/>
                <w:szCs w:val="18"/>
                <w:lang w:val="pt-BR"/>
              </w:rPr>
              <w:t xml:space="preserve"> </w:t>
            </w:r>
          </w:p>
          <w:p w14:paraId="000001A3" w14:textId="77777777" w:rsidR="003F393B" w:rsidRPr="00842017" w:rsidRDefault="003F393B">
            <w:pPr>
              <w:widowControl w:val="0"/>
              <w:rPr>
                <w:lang w:val="pt-BR"/>
              </w:rPr>
            </w:pPr>
          </w:p>
          <w:p w14:paraId="000001A4" w14:textId="77777777" w:rsidR="003F393B" w:rsidRDefault="00842017">
            <w:pPr>
              <w:widowControl w:val="0"/>
            </w:pPr>
            <w:r>
              <w:rPr>
                <w:b/>
              </w:rPr>
              <w:t xml:space="preserve">Imagen: </w:t>
            </w:r>
            <w:r>
              <w:t>228131_i_13</w:t>
            </w:r>
          </w:p>
          <w:p w14:paraId="000001A5" w14:textId="77777777" w:rsidR="003F393B" w:rsidRDefault="003F393B">
            <w:pPr>
              <w:widowControl w:val="0"/>
            </w:pPr>
          </w:p>
        </w:tc>
      </w:tr>
    </w:tbl>
    <w:p w14:paraId="000001A6" w14:textId="77777777" w:rsidR="003F393B" w:rsidRDefault="003F393B">
      <w:pPr>
        <w:spacing w:after="120" w:line="240" w:lineRule="auto"/>
      </w:pPr>
    </w:p>
    <w:tbl>
      <w:tblPr>
        <w:tblStyle w:val="affffffff2"/>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3F393B" w14:paraId="63EBA625" w14:textId="77777777">
        <w:trPr>
          <w:trHeight w:val="444"/>
        </w:trPr>
        <w:tc>
          <w:tcPr>
            <w:tcW w:w="13422" w:type="dxa"/>
            <w:shd w:val="clear" w:color="auto" w:fill="8DB3E2"/>
          </w:tcPr>
          <w:p w14:paraId="000001A7" w14:textId="77777777" w:rsidR="003F393B" w:rsidRDefault="00842017">
            <w:pPr>
              <w:pStyle w:val="Ttulo1"/>
              <w:jc w:val="center"/>
              <w:outlineLvl w:val="0"/>
              <w:rPr>
                <w:sz w:val="22"/>
                <w:szCs w:val="22"/>
              </w:rPr>
            </w:pPr>
            <w:r>
              <w:rPr>
                <w:sz w:val="22"/>
                <w:szCs w:val="22"/>
              </w:rPr>
              <w:t>Cuadro de texto</w:t>
            </w:r>
          </w:p>
        </w:tc>
      </w:tr>
      <w:tr w:rsidR="003F393B" w14:paraId="6251D419" w14:textId="77777777">
        <w:tc>
          <w:tcPr>
            <w:tcW w:w="13422" w:type="dxa"/>
          </w:tcPr>
          <w:p w14:paraId="000001A8" w14:textId="77777777" w:rsidR="003F393B" w:rsidRPr="00711946" w:rsidRDefault="003F393B">
            <w:pPr>
              <w:spacing w:after="120"/>
              <w:rPr>
                <w:color w:val="000000" w:themeColor="text1"/>
              </w:rPr>
            </w:pPr>
          </w:p>
          <w:p w14:paraId="000001A9" w14:textId="77777777" w:rsidR="003F393B" w:rsidRDefault="00842017">
            <w:pPr>
              <w:spacing w:after="120"/>
            </w:pPr>
            <w:r w:rsidRPr="00711946">
              <w:rPr>
                <w:color w:val="000000" w:themeColor="text1"/>
              </w:rPr>
              <w:t xml:space="preserve">Para mayor información relacionada con los tipos de visualizaciones, se recomienda revisar la página de consulta de Microsoft </w:t>
            </w:r>
            <w:proofErr w:type="spellStart"/>
            <w:r w:rsidRPr="00711946">
              <w:rPr>
                <w:color w:val="000000" w:themeColor="text1"/>
              </w:rPr>
              <w:t>Learn</w:t>
            </w:r>
            <w:proofErr w:type="spellEnd"/>
            <w:r w:rsidRPr="00711946">
              <w:rPr>
                <w:color w:val="000000" w:themeColor="text1"/>
              </w:rPr>
              <w:t xml:space="preserve"> (2022). </w:t>
            </w:r>
            <w:hyperlink r:id="rId47">
              <w:r w:rsidRPr="00711946">
                <w:rPr>
                  <w:color w:val="000000" w:themeColor="text1"/>
                  <w:u w:val="single"/>
                </w:rPr>
                <w:t>https://learn.microsoft.com/es-es/training/</w:t>
              </w:r>
            </w:hyperlink>
            <w:r w:rsidRPr="00711946">
              <w:rPr>
                <w:color w:val="000000" w:themeColor="text1"/>
              </w:rPr>
              <w:t xml:space="preserve"> </w:t>
            </w:r>
          </w:p>
        </w:tc>
      </w:tr>
    </w:tbl>
    <w:p w14:paraId="000001AA" w14:textId="77777777" w:rsidR="003F393B" w:rsidRDefault="003F393B">
      <w:pPr>
        <w:spacing w:after="120" w:line="240" w:lineRule="auto"/>
      </w:pPr>
    </w:p>
    <w:p w14:paraId="000001AB" w14:textId="4102E755" w:rsidR="003F393B" w:rsidRPr="00711946" w:rsidRDefault="00842017">
      <w:pPr>
        <w:spacing w:after="120" w:line="240" w:lineRule="auto"/>
        <w:rPr>
          <w:b/>
          <w:color w:val="000000" w:themeColor="text1"/>
        </w:rPr>
      </w:pPr>
      <w:r w:rsidRPr="00711946">
        <w:rPr>
          <w:b/>
          <w:color w:val="000000" w:themeColor="text1"/>
        </w:rPr>
        <w:lastRenderedPageBreak/>
        <w:t>Herramientas de creación de visualización (estáticas e interactivas)</w:t>
      </w:r>
    </w:p>
    <w:p w14:paraId="000001AC" w14:textId="77777777" w:rsidR="003F393B" w:rsidRDefault="003F393B">
      <w:pPr>
        <w:spacing w:after="120" w:line="240" w:lineRule="auto"/>
        <w:ind w:firstLine="720"/>
      </w:pPr>
    </w:p>
    <w:tbl>
      <w:tblPr>
        <w:tblStyle w:val="affffffff3"/>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3F393B" w14:paraId="7842AA2E" w14:textId="77777777">
        <w:trPr>
          <w:trHeight w:val="444"/>
        </w:trPr>
        <w:tc>
          <w:tcPr>
            <w:tcW w:w="13422" w:type="dxa"/>
            <w:shd w:val="clear" w:color="auto" w:fill="8DB3E2"/>
          </w:tcPr>
          <w:p w14:paraId="000001AD" w14:textId="77777777" w:rsidR="003F393B" w:rsidRDefault="00842017">
            <w:pPr>
              <w:pStyle w:val="Ttulo1"/>
              <w:jc w:val="center"/>
              <w:outlineLvl w:val="0"/>
              <w:rPr>
                <w:sz w:val="22"/>
                <w:szCs w:val="22"/>
              </w:rPr>
            </w:pPr>
            <w:r>
              <w:rPr>
                <w:sz w:val="22"/>
                <w:szCs w:val="22"/>
              </w:rPr>
              <w:t>Cuadro de texto</w:t>
            </w:r>
          </w:p>
        </w:tc>
      </w:tr>
      <w:tr w:rsidR="003F393B" w14:paraId="3087A484" w14:textId="77777777">
        <w:tc>
          <w:tcPr>
            <w:tcW w:w="13422" w:type="dxa"/>
          </w:tcPr>
          <w:p w14:paraId="000001AE" w14:textId="77777777" w:rsidR="003F393B" w:rsidRPr="00201ECF" w:rsidRDefault="00842017">
            <w:pPr>
              <w:spacing w:after="120"/>
              <w:rPr>
                <w:color w:val="000000" w:themeColor="text1"/>
              </w:rPr>
            </w:pPr>
            <w:r w:rsidRPr="00201ECF">
              <w:rPr>
                <w:color w:val="000000" w:themeColor="text1"/>
              </w:rPr>
              <w:t xml:space="preserve">Para poder sacar partido de las grandes cantidades de información que produce la organización y extraer de estas, conclusiones e </w:t>
            </w:r>
            <w:proofErr w:type="spellStart"/>
            <w:r w:rsidRPr="00201ECF">
              <w:rPr>
                <w:i/>
                <w:color w:val="000000" w:themeColor="text1"/>
              </w:rPr>
              <w:t>insights</w:t>
            </w:r>
            <w:proofErr w:type="spellEnd"/>
            <w:r w:rsidRPr="00201ECF">
              <w:rPr>
                <w:i/>
                <w:color w:val="000000" w:themeColor="text1"/>
              </w:rPr>
              <w:t xml:space="preserve"> </w:t>
            </w:r>
            <w:r w:rsidRPr="00201ECF">
              <w:rPr>
                <w:color w:val="000000" w:themeColor="text1"/>
              </w:rPr>
              <w:t xml:space="preserve">de valor, se hace necesario aprovechar al máximo las herramientas que la ciencia de datos pone a disposición, como la visualización de datos. Estas, permiten interpretar los datos de manera más sencilla y visual, facilitando así su entendimiento y comunicación. La visualización de datos es utilizada en diferentes fases del proceso de ciencia de datos; al principio, como herramienta para explorar y analizar los datos recibidos y empezar a encontrar en estos, relaciones o comportamientos y, en las fases finales, como un instrumento que permite mostrar con mayor facilidad, los resultados obtenidos o poner a disposición de los </w:t>
            </w:r>
            <w:proofErr w:type="spellStart"/>
            <w:r w:rsidRPr="00201ECF">
              <w:rPr>
                <w:i/>
                <w:color w:val="000000" w:themeColor="text1"/>
              </w:rPr>
              <w:t>stakeholders</w:t>
            </w:r>
            <w:proofErr w:type="spellEnd"/>
            <w:r w:rsidRPr="00201ECF">
              <w:rPr>
                <w:color w:val="000000" w:themeColor="text1"/>
              </w:rPr>
              <w:t>, gráficos dinámicos, tablas y controles que pueda manipular para explorar de cuenta propia la información.</w:t>
            </w:r>
          </w:p>
          <w:p w14:paraId="000001AF" w14:textId="77777777" w:rsidR="003F393B" w:rsidRDefault="003F393B">
            <w:pPr>
              <w:spacing w:after="120"/>
            </w:pPr>
          </w:p>
          <w:p w14:paraId="000001B0" w14:textId="77777777" w:rsidR="003F393B" w:rsidRDefault="00842017">
            <w:pPr>
              <w:spacing w:after="120"/>
            </w:pPr>
            <w:r w:rsidRPr="00201ECF">
              <w:rPr>
                <w:color w:val="000000" w:themeColor="text1"/>
              </w:rPr>
              <w:t>Según sea la etapa del proyecto de ciencia de datos o el objetivo que se busca con la visualización, existen diferentes herramientas (gratuitas y pagas) que los científicos de datos y los analistas pueden aprovechar para realizar este proceso. Algunas de estas herramientas permiten realizar gráficas estáticas adecuadas para la generación de reportes, o cuándo la información no cambia en el tiempo. Otras permiten hacer gráficas dinámicas que se pueden editar y que, en algunas ocasiones, toman sus datos de fuentes de información dinámica y, por lo tanto, variable en el tiempo.</w:t>
            </w:r>
          </w:p>
        </w:tc>
      </w:tr>
    </w:tbl>
    <w:p w14:paraId="000001B1" w14:textId="77777777" w:rsidR="003F393B" w:rsidRDefault="003F393B">
      <w:pPr>
        <w:spacing w:after="120" w:line="240" w:lineRule="auto"/>
        <w:ind w:firstLine="720"/>
      </w:pPr>
    </w:p>
    <w:p w14:paraId="000001B2" w14:textId="77777777" w:rsidR="003F393B" w:rsidRDefault="003F393B">
      <w:pPr>
        <w:spacing w:after="120" w:line="240" w:lineRule="auto"/>
        <w:ind w:firstLine="720"/>
      </w:pPr>
    </w:p>
    <w:tbl>
      <w:tblPr>
        <w:tblStyle w:val="affffffff4"/>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6864"/>
        <w:gridCol w:w="5015"/>
      </w:tblGrid>
      <w:tr w:rsidR="003F393B" w14:paraId="5EBF34E4" w14:textId="77777777">
        <w:trPr>
          <w:trHeight w:val="580"/>
        </w:trPr>
        <w:tc>
          <w:tcPr>
            <w:tcW w:w="1533" w:type="dxa"/>
            <w:shd w:val="clear" w:color="auto" w:fill="C9DAF8"/>
            <w:tcMar>
              <w:top w:w="100" w:type="dxa"/>
              <w:left w:w="100" w:type="dxa"/>
              <w:bottom w:w="100" w:type="dxa"/>
              <w:right w:w="100" w:type="dxa"/>
            </w:tcMar>
          </w:tcPr>
          <w:p w14:paraId="000001B3" w14:textId="77777777" w:rsidR="003F393B" w:rsidRDefault="00842017">
            <w:pPr>
              <w:widowControl w:val="0"/>
              <w:jc w:val="center"/>
              <w:rPr>
                <w:b/>
              </w:rPr>
            </w:pPr>
            <w:r>
              <w:rPr>
                <w:b/>
              </w:rPr>
              <w:t>Tipo de recurso</w:t>
            </w:r>
          </w:p>
        </w:tc>
        <w:tc>
          <w:tcPr>
            <w:tcW w:w="11879" w:type="dxa"/>
            <w:gridSpan w:val="2"/>
            <w:shd w:val="clear" w:color="auto" w:fill="C9DAF8"/>
            <w:tcMar>
              <w:top w:w="100" w:type="dxa"/>
              <w:left w:w="100" w:type="dxa"/>
              <w:bottom w:w="100" w:type="dxa"/>
              <w:right w:w="100" w:type="dxa"/>
            </w:tcMar>
          </w:tcPr>
          <w:p w14:paraId="000001B4" w14:textId="77777777" w:rsidR="003F393B" w:rsidRDefault="00842017">
            <w:pPr>
              <w:pStyle w:val="Ttulo"/>
              <w:widowControl w:val="0"/>
              <w:jc w:val="center"/>
              <w:rPr>
                <w:sz w:val="22"/>
                <w:szCs w:val="22"/>
              </w:rPr>
            </w:pPr>
            <w:r>
              <w:rPr>
                <w:sz w:val="22"/>
                <w:szCs w:val="22"/>
              </w:rPr>
              <w:t xml:space="preserve">Slider pasos </w:t>
            </w:r>
          </w:p>
        </w:tc>
      </w:tr>
      <w:tr w:rsidR="003F393B" w14:paraId="685CFFF8" w14:textId="77777777">
        <w:trPr>
          <w:trHeight w:val="420"/>
        </w:trPr>
        <w:tc>
          <w:tcPr>
            <w:tcW w:w="1533" w:type="dxa"/>
            <w:shd w:val="clear" w:color="auto" w:fill="auto"/>
            <w:tcMar>
              <w:top w:w="100" w:type="dxa"/>
              <w:left w:w="100" w:type="dxa"/>
              <w:bottom w:w="100" w:type="dxa"/>
              <w:right w:w="100" w:type="dxa"/>
            </w:tcMar>
          </w:tcPr>
          <w:p w14:paraId="000001B6" w14:textId="77777777" w:rsidR="003F393B" w:rsidRDefault="00842017">
            <w:pPr>
              <w:widowControl w:val="0"/>
              <w:rPr>
                <w:b/>
              </w:rPr>
            </w:pPr>
            <w:r>
              <w:rPr>
                <w:b/>
              </w:rPr>
              <w:t>Introducción</w:t>
            </w:r>
          </w:p>
        </w:tc>
        <w:tc>
          <w:tcPr>
            <w:tcW w:w="11879" w:type="dxa"/>
            <w:gridSpan w:val="2"/>
            <w:shd w:val="clear" w:color="auto" w:fill="auto"/>
            <w:tcMar>
              <w:top w:w="100" w:type="dxa"/>
              <w:left w:w="100" w:type="dxa"/>
              <w:bottom w:w="100" w:type="dxa"/>
              <w:right w:w="100" w:type="dxa"/>
            </w:tcMar>
          </w:tcPr>
          <w:p w14:paraId="000001B7" w14:textId="77777777" w:rsidR="003F393B" w:rsidRDefault="00842017">
            <w:pPr>
              <w:spacing w:after="120"/>
            </w:pPr>
            <w:r>
              <w:t>Algunas de estas herramientas para la visualización de datos son:</w:t>
            </w:r>
          </w:p>
        </w:tc>
      </w:tr>
      <w:tr w:rsidR="003F393B" w14:paraId="52D4B192" w14:textId="77777777">
        <w:trPr>
          <w:trHeight w:val="420"/>
        </w:trPr>
        <w:tc>
          <w:tcPr>
            <w:tcW w:w="1533" w:type="dxa"/>
            <w:shd w:val="clear" w:color="auto" w:fill="auto"/>
            <w:tcMar>
              <w:top w:w="100" w:type="dxa"/>
              <w:left w:w="100" w:type="dxa"/>
              <w:bottom w:w="100" w:type="dxa"/>
              <w:right w:w="100" w:type="dxa"/>
            </w:tcMar>
          </w:tcPr>
          <w:p w14:paraId="000001B9" w14:textId="77777777" w:rsidR="003F393B" w:rsidRDefault="00842017">
            <w:pPr>
              <w:widowControl w:val="0"/>
              <w:rPr>
                <w:b/>
              </w:rPr>
            </w:pPr>
            <w:proofErr w:type="spellStart"/>
            <w:r>
              <w:rPr>
                <w:b/>
              </w:rPr>
              <w:lastRenderedPageBreak/>
              <w:t>Slide</w:t>
            </w:r>
            <w:proofErr w:type="spellEnd"/>
            <w:r>
              <w:rPr>
                <w:b/>
              </w:rPr>
              <w:t xml:space="preserve"> 1</w:t>
            </w:r>
          </w:p>
        </w:tc>
        <w:tc>
          <w:tcPr>
            <w:tcW w:w="6864" w:type="dxa"/>
            <w:shd w:val="clear" w:color="auto" w:fill="auto"/>
            <w:tcMar>
              <w:top w:w="100" w:type="dxa"/>
              <w:left w:w="100" w:type="dxa"/>
              <w:bottom w:w="100" w:type="dxa"/>
              <w:right w:w="100" w:type="dxa"/>
            </w:tcMar>
          </w:tcPr>
          <w:p w14:paraId="000001BA" w14:textId="77777777" w:rsidR="003F393B" w:rsidRPr="00201ECF" w:rsidRDefault="00842017">
            <w:pPr>
              <w:spacing w:after="120"/>
              <w:rPr>
                <w:color w:val="000000" w:themeColor="text1"/>
              </w:rPr>
            </w:pPr>
            <w:r w:rsidRPr="00201ECF">
              <w:rPr>
                <w:b/>
                <w:color w:val="000000" w:themeColor="text1"/>
              </w:rPr>
              <w:t>Excel</w:t>
            </w:r>
            <w:r w:rsidRPr="00201ECF">
              <w:rPr>
                <w:i/>
                <w:color w:val="000000" w:themeColor="text1"/>
              </w:rPr>
              <w:t>:</w:t>
            </w:r>
            <w:r w:rsidRPr="00201ECF">
              <w:rPr>
                <w:color w:val="000000" w:themeColor="text1"/>
              </w:rPr>
              <w:t xml:space="preserve"> es un programa de hoja de cálculo, lanzado por la empresa Microsoft en el año de 1987. Es un </w:t>
            </w:r>
            <w:r w:rsidRPr="00201ECF">
              <w:rPr>
                <w:i/>
                <w:color w:val="000000" w:themeColor="text1"/>
              </w:rPr>
              <w:t xml:space="preserve">software </w:t>
            </w:r>
            <w:r w:rsidRPr="00201ECF">
              <w:rPr>
                <w:color w:val="000000" w:themeColor="text1"/>
              </w:rPr>
              <w:t xml:space="preserve">multiplataforma (funciona en sistemas operativos como Windows, </w:t>
            </w:r>
            <w:proofErr w:type="spellStart"/>
            <w:r w:rsidRPr="00201ECF">
              <w:rPr>
                <w:color w:val="000000" w:themeColor="text1"/>
              </w:rPr>
              <w:t>MacOS</w:t>
            </w:r>
            <w:proofErr w:type="spellEnd"/>
            <w:r w:rsidRPr="00201ECF">
              <w:rPr>
                <w:color w:val="000000" w:themeColor="text1"/>
              </w:rPr>
              <w:t xml:space="preserve">, Android, iOS), que permite crear tablas, gráficos y otras visualizaciones. Facilita, de igual manera, de una forma sencilla y rápida, crear visualizaciones a partir de los datos existentes y personalizarlos, a gusto del usuario, pero tiene en su contra, el no estar diseñado ni optimizado para manipular grandes cantidades de datos, como puede ser requerido en la mayoría de los proyectos de ciencia de datos. </w:t>
            </w:r>
          </w:p>
          <w:p w14:paraId="000001BB" w14:textId="77777777" w:rsidR="003F393B" w:rsidRPr="00201ECF" w:rsidRDefault="003F393B">
            <w:pPr>
              <w:spacing w:after="120"/>
              <w:rPr>
                <w:color w:val="000000" w:themeColor="text1"/>
              </w:rPr>
            </w:pPr>
          </w:p>
          <w:p w14:paraId="000001BC" w14:textId="77777777" w:rsidR="003F393B" w:rsidRPr="00201ECF" w:rsidRDefault="00842017">
            <w:pPr>
              <w:spacing w:after="120"/>
              <w:rPr>
                <w:color w:val="000000" w:themeColor="text1"/>
              </w:rPr>
            </w:pPr>
            <w:r w:rsidRPr="00201ECF">
              <w:rPr>
                <w:color w:val="000000" w:themeColor="text1"/>
              </w:rPr>
              <w:t>En sus últimas versiones el número total de filas y columnas en una hoja de cálculo es de 1.048.576 filas por 16.384 columnas. En caso de requerirse más filas (más registros), es necesario usar otra hoja u otro archivo de Excel, volviendo más complejo el procesamiento de la información.</w:t>
            </w:r>
          </w:p>
          <w:p w14:paraId="000001BD" w14:textId="77777777" w:rsidR="003F393B" w:rsidRPr="00201ECF" w:rsidRDefault="003F393B">
            <w:pPr>
              <w:widowControl w:val="0"/>
              <w:rPr>
                <w:color w:val="000000" w:themeColor="text1"/>
              </w:rPr>
            </w:pPr>
          </w:p>
        </w:tc>
        <w:tc>
          <w:tcPr>
            <w:tcW w:w="5015" w:type="dxa"/>
            <w:shd w:val="clear" w:color="auto" w:fill="auto"/>
            <w:tcMar>
              <w:top w:w="100" w:type="dxa"/>
              <w:left w:w="100" w:type="dxa"/>
              <w:bottom w:w="100" w:type="dxa"/>
              <w:right w:w="100" w:type="dxa"/>
            </w:tcMar>
          </w:tcPr>
          <w:p w14:paraId="000001C0" w14:textId="77777777" w:rsidR="003F393B" w:rsidRDefault="003F393B">
            <w:pPr>
              <w:widowControl w:val="0"/>
              <w:rPr>
                <w:color w:val="000000"/>
              </w:rPr>
            </w:pPr>
          </w:p>
          <w:p w14:paraId="000001C1" w14:textId="77777777" w:rsidR="003F393B" w:rsidRDefault="00842017">
            <w:pPr>
              <w:widowControl w:val="0"/>
            </w:pPr>
            <w:r>
              <w:rPr>
                <w:noProof/>
              </w:rPr>
              <w:drawing>
                <wp:inline distT="114300" distB="114300" distL="114300" distR="114300" wp14:anchorId="2DFBA627" wp14:editId="2A21FECF">
                  <wp:extent cx="3111236" cy="2444543"/>
                  <wp:effectExtent l="0" t="0" r="0" b="0"/>
                  <wp:docPr id="37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8"/>
                          <a:srcRect b="1933"/>
                          <a:stretch>
                            <a:fillRect/>
                          </a:stretch>
                        </pic:blipFill>
                        <pic:spPr>
                          <a:xfrm>
                            <a:off x="0" y="0"/>
                            <a:ext cx="3111236" cy="2444543"/>
                          </a:xfrm>
                          <a:prstGeom prst="rect">
                            <a:avLst/>
                          </a:prstGeom>
                          <a:ln/>
                        </pic:spPr>
                      </pic:pic>
                    </a:graphicData>
                  </a:graphic>
                </wp:inline>
              </w:drawing>
            </w:r>
          </w:p>
          <w:p w14:paraId="000001C2" w14:textId="77777777" w:rsidR="003F393B" w:rsidRDefault="003F393B">
            <w:pPr>
              <w:spacing w:after="120"/>
              <w:rPr>
                <w:b/>
                <w:i/>
                <w:sz w:val="18"/>
                <w:szCs w:val="18"/>
              </w:rPr>
            </w:pPr>
          </w:p>
          <w:p w14:paraId="000001C3" w14:textId="77777777" w:rsidR="003F393B" w:rsidRDefault="003F393B">
            <w:pPr>
              <w:widowControl w:val="0"/>
            </w:pPr>
          </w:p>
          <w:p w14:paraId="000001C4" w14:textId="77777777" w:rsidR="003F393B" w:rsidRDefault="003F393B">
            <w:pPr>
              <w:widowControl w:val="0"/>
            </w:pPr>
          </w:p>
          <w:p w14:paraId="000001C5" w14:textId="77777777" w:rsidR="003F393B" w:rsidRDefault="00842017">
            <w:pPr>
              <w:widowControl w:val="0"/>
            </w:pPr>
            <w:r>
              <w:rPr>
                <w:b/>
              </w:rPr>
              <w:t xml:space="preserve">Imagen: </w:t>
            </w:r>
            <w:r>
              <w:t>228131_i_14</w:t>
            </w:r>
          </w:p>
          <w:p w14:paraId="000001C6" w14:textId="77777777" w:rsidR="003F393B" w:rsidRDefault="003F393B">
            <w:pPr>
              <w:widowControl w:val="0"/>
            </w:pPr>
          </w:p>
        </w:tc>
      </w:tr>
      <w:tr w:rsidR="003F393B" w14:paraId="44AD1E22" w14:textId="77777777">
        <w:trPr>
          <w:trHeight w:val="420"/>
        </w:trPr>
        <w:tc>
          <w:tcPr>
            <w:tcW w:w="1533" w:type="dxa"/>
            <w:shd w:val="clear" w:color="auto" w:fill="auto"/>
            <w:tcMar>
              <w:top w:w="100" w:type="dxa"/>
              <w:left w:w="100" w:type="dxa"/>
              <w:bottom w:w="100" w:type="dxa"/>
              <w:right w:w="100" w:type="dxa"/>
            </w:tcMar>
          </w:tcPr>
          <w:p w14:paraId="000001C7" w14:textId="77777777" w:rsidR="003F393B" w:rsidRDefault="00842017">
            <w:pPr>
              <w:widowControl w:val="0"/>
              <w:rPr>
                <w:b/>
              </w:rPr>
            </w:pPr>
            <w:proofErr w:type="spellStart"/>
            <w:r>
              <w:rPr>
                <w:b/>
              </w:rPr>
              <w:t>Slide</w:t>
            </w:r>
            <w:proofErr w:type="spellEnd"/>
            <w:r>
              <w:rPr>
                <w:b/>
              </w:rPr>
              <w:t xml:space="preserve"> 2</w:t>
            </w:r>
          </w:p>
        </w:tc>
        <w:tc>
          <w:tcPr>
            <w:tcW w:w="6864" w:type="dxa"/>
            <w:shd w:val="clear" w:color="auto" w:fill="auto"/>
            <w:tcMar>
              <w:top w:w="100" w:type="dxa"/>
              <w:left w:w="100" w:type="dxa"/>
              <w:bottom w:w="100" w:type="dxa"/>
              <w:right w:w="100" w:type="dxa"/>
            </w:tcMar>
          </w:tcPr>
          <w:p w14:paraId="000001C8" w14:textId="77777777" w:rsidR="003F393B" w:rsidRDefault="00842017">
            <w:pPr>
              <w:spacing w:after="120"/>
              <w:rPr>
                <w:color w:val="FF0000"/>
              </w:rPr>
            </w:pPr>
            <w:proofErr w:type="spellStart"/>
            <w:r w:rsidRPr="00201ECF">
              <w:rPr>
                <w:b/>
                <w:color w:val="000000" w:themeColor="text1"/>
              </w:rPr>
              <w:t>Tableau</w:t>
            </w:r>
            <w:proofErr w:type="spellEnd"/>
            <w:r w:rsidRPr="00201ECF">
              <w:rPr>
                <w:color w:val="000000" w:themeColor="text1"/>
              </w:rPr>
              <w:t xml:space="preserve">: es una de las herramientas de visualización más completas y utilizadas que existen en la actualidad. Gracias a su interfaz, permite generar fácilmente visualizaciones a partir de grandes volúmenes de datos. Aunque es una herramienta paga con versiones para móvil, escritorio y soluciones en la nube, </w:t>
            </w:r>
            <w:proofErr w:type="spellStart"/>
            <w:r w:rsidRPr="00201ECF">
              <w:rPr>
                <w:color w:val="000000" w:themeColor="text1"/>
              </w:rPr>
              <w:t>Tableau</w:t>
            </w:r>
            <w:proofErr w:type="spellEnd"/>
            <w:r w:rsidRPr="00201ECF">
              <w:rPr>
                <w:color w:val="000000" w:themeColor="text1"/>
              </w:rPr>
              <w:t xml:space="preserve"> también cuenta con una versión pública gratuita que le permite al aprendiz explorar la herramienta y sacar provecho de la gran </w:t>
            </w:r>
            <w:r w:rsidRPr="00201ECF">
              <w:rPr>
                <w:color w:val="000000" w:themeColor="text1"/>
              </w:rPr>
              <w:lastRenderedPageBreak/>
              <w:t xml:space="preserve">variedad de funciones y tipos de visualizaciones que tiene disponibles, además de compartirlas en línea. </w:t>
            </w:r>
          </w:p>
          <w:p w14:paraId="000001C9" w14:textId="77777777" w:rsidR="003F393B" w:rsidRDefault="00842017">
            <w:pPr>
              <w:spacing w:after="120"/>
            </w:pPr>
            <w:r>
              <w:t xml:space="preserve">La versión académica puede ser consultada en el siguiente enlace: </w:t>
            </w:r>
            <w:hyperlink r:id="rId49">
              <w:r>
                <w:rPr>
                  <w:color w:val="0000FF"/>
                  <w:u w:val="single"/>
                </w:rPr>
                <w:t>https://public.tableau.com/app/discover</w:t>
              </w:r>
            </w:hyperlink>
            <w:r>
              <w:t xml:space="preserve"> </w:t>
            </w:r>
          </w:p>
          <w:p w14:paraId="000001CA" w14:textId="77777777" w:rsidR="003F393B" w:rsidRDefault="003F393B">
            <w:pPr>
              <w:spacing w:after="120"/>
            </w:pPr>
          </w:p>
          <w:p w14:paraId="000001CB" w14:textId="77777777" w:rsidR="003F393B" w:rsidRPr="00201ECF" w:rsidRDefault="00842017">
            <w:pPr>
              <w:spacing w:after="120"/>
              <w:rPr>
                <w:color w:val="000000" w:themeColor="text1"/>
              </w:rPr>
            </w:pPr>
            <w:r w:rsidRPr="00201ECF">
              <w:rPr>
                <w:color w:val="000000" w:themeColor="text1"/>
              </w:rPr>
              <w:t xml:space="preserve">Para crear una visualización básica de datos en </w:t>
            </w:r>
            <w:proofErr w:type="spellStart"/>
            <w:r w:rsidRPr="00201ECF">
              <w:rPr>
                <w:color w:val="000000" w:themeColor="text1"/>
              </w:rPr>
              <w:t>Tableau</w:t>
            </w:r>
            <w:proofErr w:type="spellEnd"/>
            <w:r w:rsidRPr="00201ECF">
              <w:rPr>
                <w:i/>
                <w:color w:val="000000" w:themeColor="text1"/>
              </w:rPr>
              <w:t>,</w:t>
            </w:r>
            <w:r w:rsidRPr="00201ECF">
              <w:rPr>
                <w:color w:val="000000" w:themeColor="text1"/>
              </w:rPr>
              <w:t xml:space="preserve"> se deben seguir los siguientes pasos:</w:t>
            </w:r>
          </w:p>
          <w:p w14:paraId="000001CC" w14:textId="77777777" w:rsidR="003F393B" w:rsidRPr="00201ECF" w:rsidRDefault="003F393B">
            <w:pPr>
              <w:spacing w:after="120"/>
              <w:rPr>
                <w:color w:val="000000" w:themeColor="text1"/>
              </w:rPr>
            </w:pPr>
          </w:p>
          <w:p w14:paraId="000001CD" w14:textId="77777777" w:rsidR="003F393B" w:rsidRPr="00201ECF" w:rsidRDefault="00842017">
            <w:pPr>
              <w:numPr>
                <w:ilvl w:val="0"/>
                <w:numId w:val="1"/>
              </w:numPr>
              <w:spacing w:after="120"/>
              <w:rPr>
                <w:color w:val="000000" w:themeColor="text1"/>
              </w:rPr>
            </w:pPr>
            <w:r w:rsidRPr="00201ECF">
              <w:rPr>
                <w:b/>
                <w:color w:val="000000" w:themeColor="text1"/>
              </w:rPr>
              <w:t>Conectar los datos:</w:t>
            </w:r>
            <w:r w:rsidRPr="00201ECF">
              <w:rPr>
                <w:color w:val="000000" w:themeColor="text1"/>
              </w:rPr>
              <w:t xml:space="preserve"> se deben seleccionar y recopilar los datos que se utilizan para la visualización. La plataforma </w:t>
            </w:r>
            <w:proofErr w:type="spellStart"/>
            <w:r w:rsidRPr="00201ECF">
              <w:rPr>
                <w:color w:val="000000" w:themeColor="text1"/>
              </w:rPr>
              <w:t>Tableau</w:t>
            </w:r>
            <w:proofErr w:type="spellEnd"/>
            <w:r w:rsidRPr="00201ECF">
              <w:rPr>
                <w:color w:val="000000" w:themeColor="text1"/>
              </w:rPr>
              <w:t xml:space="preserve"> permite conectar diversas fuentes de datos como hojas de cálculo, bases de datos y archivos planos, los cuales pueden ser visualizados directamente desde la herramienta, para seleccionar los atributos requeridos.</w:t>
            </w:r>
          </w:p>
          <w:p w14:paraId="000001CE" w14:textId="77777777" w:rsidR="003F393B" w:rsidRDefault="003F393B">
            <w:pPr>
              <w:spacing w:after="120"/>
              <w:ind w:left="720"/>
              <w:rPr>
                <w:color w:val="FF0000"/>
              </w:rPr>
            </w:pPr>
          </w:p>
          <w:p w14:paraId="000001CF" w14:textId="77777777" w:rsidR="003F393B" w:rsidRPr="00201ECF" w:rsidRDefault="00842017">
            <w:pPr>
              <w:numPr>
                <w:ilvl w:val="0"/>
                <w:numId w:val="1"/>
              </w:numPr>
              <w:spacing w:after="120"/>
              <w:rPr>
                <w:color w:val="000000" w:themeColor="text1"/>
              </w:rPr>
            </w:pPr>
            <w:r w:rsidRPr="00201ECF">
              <w:rPr>
                <w:b/>
                <w:color w:val="000000" w:themeColor="text1"/>
              </w:rPr>
              <w:t>Crear una vista:</w:t>
            </w:r>
            <w:r w:rsidRPr="00201ECF">
              <w:rPr>
                <w:color w:val="000000" w:themeColor="text1"/>
              </w:rPr>
              <w:t xml:space="preserve"> una vista es una visualización creada en </w:t>
            </w:r>
            <w:proofErr w:type="spellStart"/>
            <w:r w:rsidRPr="00201ECF">
              <w:rPr>
                <w:color w:val="000000" w:themeColor="text1"/>
              </w:rPr>
              <w:t>Tableau</w:t>
            </w:r>
            <w:proofErr w:type="spellEnd"/>
            <w:r w:rsidRPr="00201ECF">
              <w:rPr>
                <w:color w:val="000000" w:themeColor="text1"/>
              </w:rPr>
              <w:t>, la cual puede ser un cuadro, un gráfico, un mapa o una tabla de texto. La creación de vistas debe partir de la pregunta ¿qué desea saber la organización?</w:t>
            </w:r>
          </w:p>
          <w:p w14:paraId="000001D0" w14:textId="77777777" w:rsidR="003F393B" w:rsidRDefault="003F393B">
            <w:pPr>
              <w:spacing w:after="120"/>
              <w:ind w:left="720"/>
            </w:pPr>
          </w:p>
          <w:p w14:paraId="000001D1" w14:textId="77777777" w:rsidR="003F393B" w:rsidRDefault="00842017">
            <w:pPr>
              <w:numPr>
                <w:ilvl w:val="0"/>
                <w:numId w:val="1"/>
              </w:numPr>
              <w:spacing w:after="120"/>
            </w:pPr>
            <w:r w:rsidRPr="00201ECF">
              <w:rPr>
                <w:b/>
                <w:color w:val="000000" w:themeColor="text1"/>
              </w:rPr>
              <w:t>Explorar los datos:</w:t>
            </w:r>
            <w:r w:rsidRPr="00201ECF">
              <w:rPr>
                <w:color w:val="000000" w:themeColor="text1"/>
              </w:rPr>
              <w:t xml:space="preserve"> una vez generada la vista, esta puede ser explorada modificando sus parámetros, aumentando o disminuyendo el nivel de detalles y aplicando filtros.</w:t>
            </w:r>
          </w:p>
        </w:tc>
        <w:tc>
          <w:tcPr>
            <w:tcW w:w="5015" w:type="dxa"/>
            <w:shd w:val="clear" w:color="auto" w:fill="auto"/>
            <w:tcMar>
              <w:top w:w="100" w:type="dxa"/>
              <w:left w:w="100" w:type="dxa"/>
              <w:bottom w:w="100" w:type="dxa"/>
              <w:right w:w="100" w:type="dxa"/>
            </w:tcMar>
          </w:tcPr>
          <w:p w14:paraId="000001D4" w14:textId="77777777" w:rsidR="003F393B" w:rsidRDefault="003F393B">
            <w:pPr>
              <w:widowControl w:val="0"/>
            </w:pPr>
          </w:p>
          <w:p w14:paraId="000001D5" w14:textId="77777777" w:rsidR="003F393B" w:rsidRDefault="00842017">
            <w:pPr>
              <w:widowControl w:val="0"/>
            </w:pPr>
            <w:r>
              <w:rPr>
                <w:noProof/>
              </w:rPr>
              <w:lastRenderedPageBreak/>
              <w:drawing>
                <wp:inline distT="114300" distB="114300" distL="114300" distR="114300" wp14:anchorId="75392077" wp14:editId="2B9F6A32">
                  <wp:extent cx="3115173" cy="1987522"/>
                  <wp:effectExtent l="0" t="0" r="0" b="0"/>
                  <wp:docPr id="37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0"/>
                          <a:srcRect/>
                          <a:stretch>
                            <a:fillRect/>
                          </a:stretch>
                        </pic:blipFill>
                        <pic:spPr>
                          <a:xfrm>
                            <a:off x="0" y="0"/>
                            <a:ext cx="3115173" cy="1987522"/>
                          </a:xfrm>
                          <a:prstGeom prst="rect">
                            <a:avLst/>
                          </a:prstGeom>
                          <a:ln/>
                        </pic:spPr>
                      </pic:pic>
                    </a:graphicData>
                  </a:graphic>
                </wp:inline>
              </w:drawing>
            </w:r>
          </w:p>
          <w:p w14:paraId="000001D6" w14:textId="77777777" w:rsidR="003F393B" w:rsidRDefault="003F393B">
            <w:pPr>
              <w:widowControl w:val="0"/>
            </w:pPr>
          </w:p>
          <w:p w14:paraId="000001D7" w14:textId="77777777" w:rsidR="003F393B" w:rsidRPr="00201ECF" w:rsidRDefault="00842017">
            <w:pPr>
              <w:pStyle w:val="Ttulo1"/>
              <w:spacing w:before="120"/>
              <w:outlineLvl w:val="0"/>
              <w:rPr>
                <w:b/>
                <w:i/>
                <w:color w:val="000000" w:themeColor="text1"/>
                <w:sz w:val="18"/>
                <w:szCs w:val="18"/>
              </w:rPr>
            </w:pPr>
            <w:r w:rsidRPr="00201ECF">
              <w:rPr>
                <w:color w:val="000000" w:themeColor="text1"/>
                <w:sz w:val="22"/>
                <w:szCs w:val="22"/>
              </w:rPr>
              <w:t xml:space="preserve">Nota. Tomada de </w:t>
            </w:r>
            <w:proofErr w:type="spellStart"/>
            <w:r w:rsidRPr="00201ECF">
              <w:rPr>
                <w:color w:val="000000" w:themeColor="text1"/>
                <w:sz w:val="22"/>
                <w:szCs w:val="22"/>
              </w:rPr>
              <w:t>Tableau</w:t>
            </w:r>
            <w:proofErr w:type="spellEnd"/>
            <w:r w:rsidRPr="00201ECF">
              <w:rPr>
                <w:color w:val="000000" w:themeColor="text1"/>
                <w:sz w:val="22"/>
                <w:szCs w:val="22"/>
              </w:rPr>
              <w:t xml:space="preserve"> Desktop (</w:t>
            </w:r>
            <w:proofErr w:type="spellStart"/>
            <w:r w:rsidRPr="00201ECF">
              <w:rPr>
                <w:color w:val="000000" w:themeColor="text1"/>
                <w:sz w:val="22"/>
                <w:szCs w:val="22"/>
              </w:rPr>
              <w:t>s.f</w:t>
            </w:r>
            <w:proofErr w:type="spellEnd"/>
            <w:r w:rsidRPr="00201ECF">
              <w:rPr>
                <w:color w:val="000000" w:themeColor="text1"/>
                <w:sz w:val="22"/>
                <w:szCs w:val="22"/>
              </w:rPr>
              <w:t>).</w:t>
            </w:r>
            <w:r w:rsidRPr="00201ECF">
              <w:rPr>
                <w:i/>
                <w:color w:val="000000" w:themeColor="text1"/>
                <w:sz w:val="22"/>
                <w:szCs w:val="22"/>
              </w:rPr>
              <w:t xml:space="preserve"> </w:t>
            </w:r>
            <w:hyperlink r:id="rId51">
              <w:r w:rsidRPr="00201ECF">
                <w:rPr>
                  <w:color w:val="000000" w:themeColor="text1"/>
                  <w:sz w:val="22"/>
                  <w:szCs w:val="22"/>
                  <w:u w:val="single"/>
                </w:rPr>
                <w:t>https://www.tableau.com/sites/default/files/2022-05/Products_Desktop_Intro.png</w:t>
              </w:r>
            </w:hyperlink>
            <w:r w:rsidRPr="00201ECF">
              <w:rPr>
                <w:b/>
                <w:i/>
                <w:color w:val="000000" w:themeColor="text1"/>
                <w:sz w:val="20"/>
                <w:szCs w:val="20"/>
              </w:rPr>
              <w:t xml:space="preserve"> </w:t>
            </w:r>
          </w:p>
          <w:p w14:paraId="000001D8" w14:textId="77777777" w:rsidR="003F393B" w:rsidRDefault="003F393B">
            <w:pPr>
              <w:widowControl w:val="0"/>
            </w:pPr>
          </w:p>
          <w:p w14:paraId="000001D9" w14:textId="77777777" w:rsidR="003F393B" w:rsidRDefault="003F393B">
            <w:pPr>
              <w:widowControl w:val="0"/>
            </w:pPr>
          </w:p>
          <w:p w14:paraId="000001DA" w14:textId="77777777" w:rsidR="003F393B" w:rsidRDefault="003F393B">
            <w:pPr>
              <w:widowControl w:val="0"/>
            </w:pPr>
          </w:p>
          <w:p w14:paraId="000001DB" w14:textId="77777777" w:rsidR="003F393B" w:rsidRDefault="00842017">
            <w:pPr>
              <w:widowControl w:val="0"/>
            </w:pPr>
            <w:r>
              <w:rPr>
                <w:b/>
              </w:rPr>
              <w:t xml:space="preserve">Imagen: </w:t>
            </w:r>
            <w:r>
              <w:t>228131_i_15</w:t>
            </w:r>
          </w:p>
          <w:p w14:paraId="000001DC" w14:textId="77777777" w:rsidR="003F393B" w:rsidRDefault="003F393B">
            <w:pPr>
              <w:widowControl w:val="0"/>
            </w:pPr>
          </w:p>
        </w:tc>
      </w:tr>
      <w:tr w:rsidR="003F393B" w:rsidRPr="000A2761" w14:paraId="4069CE00" w14:textId="77777777">
        <w:trPr>
          <w:trHeight w:val="420"/>
        </w:trPr>
        <w:tc>
          <w:tcPr>
            <w:tcW w:w="1533" w:type="dxa"/>
            <w:shd w:val="clear" w:color="auto" w:fill="auto"/>
            <w:tcMar>
              <w:top w:w="100" w:type="dxa"/>
              <w:left w:w="100" w:type="dxa"/>
              <w:bottom w:w="100" w:type="dxa"/>
              <w:right w:w="100" w:type="dxa"/>
            </w:tcMar>
          </w:tcPr>
          <w:p w14:paraId="000001DD" w14:textId="77777777" w:rsidR="003F393B" w:rsidRDefault="00842017">
            <w:pPr>
              <w:widowControl w:val="0"/>
              <w:rPr>
                <w:b/>
              </w:rPr>
            </w:pPr>
            <w:proofErr w:type="spellStart"/>
            <w:r>
              <w:rPr>
                <w:b/>
              </w:rPr>
              <w:lastRenderedPageBreak/>
              <w:t>Slide</w:t>
            </w:r>
            <w:proofErr w:type="spellEnd"/>
            <w:r>
              <w:rPr>
                <w:b/>
              </w:rPr>
              <w:t xml:space="preserve"> 3</w:t>
            </w:r>
          </w:p>
        </w:tc>
        <w:tc>
          <w:tcPr>
            <w:tcW w:w="6864" w:type="dxa"/>
            <w:shd w:val="clear" w:color="auto" w:fill="auto"/>
            <w:tcMar>
              <w:top w:w="100" w:type="dxa"/>
              <w:left w:w="100" w:type="dxa"/>
              <w:bottom w:w="100" w:type="dxa"/>
              <w:right w:w="100" w:type="dxa"/>
            </w:tcMar>
          </w:tcPr>
          <w:p w14:paraId="03EA3C0E" w14:textId="544FC903" w:rsidR="00DB60B8" w:rsidRPr="00DB60B8" w:rsidRDefault="00842017" w:rsidP="00DB60B8">
            <w:pPr>
              <w:spacing w:after="120"/>
              <w:rPr>
                <w:color w:val="000000" w:themeColor="text1"/>
              </w:rPr>
            </w:pPr>
            <w:proofErr w:type="spellStart"/>
            <w:r w:rsidRPr="00DB60B8">
              <w:rPr>
                <w:b/>
                <w:color w:val="000000" w:themeColor="text1"/>
              </w:rPr>
              <w:t>Power</w:t>
            </w:r>
            <w:proofErr w:type="spellEnd"/>
            <w:r w:rsidRPr="00DB60B8">
              <w:rPr>
                <w:b/>
                <w:color w:val="000000" w:themeColor="text1"/>
              </w:rPr>
              <w:t xml:space="preserve"> BI:</w:t>
            </w:r>
            <w:r w:rsidRPr="00DB60B8">
              <w:rPr>
                <w:color w:val="000000" w:themeColor="text1"/>
              </w:rPr>
              <w:t xml:space="preserve"> es una herramienta de inteligencia de negocios, basada en la nube, que permite enlazar diferentes fuentes de datos</w:t>
            </w:r>
            <w:r w:rsidR="00DB60B8" w:rsidRPr="00DB60B8">
              <w:rPr>
                <w:color w:val="000000" w:themeColor="text1"/>
              </w:rPr>
              <w:t xml:space="preserve"> </w:t>
            </w:r>
            <w:r w:rsidR="00DB60B8" w:rsidRPr="00DB60B8">
              <w:rPr>
                <w:color w:val="000000" w:themeColor="text1"/>
              </w:rPr>
              <w:lastRenderedPageBreak/>
              <w:t xml:space="preserve">analizarlos y presentar dicho análisis a través de informes y paneles. </w:t>
            </w:r>
            <w:proofErr w:type="spellStart"/>
            <w:r w:rsidR="00DB60B8" w:rsidRPr="00DB60B8">
              <w:rPr>
                <w:color w:val="000000" w:themeColor="text1"/>
              </w:rPr>
              <w:t>Power</w:t>
            </w:r>
            <w:proofErr w:type="spellEnd"/>
            <w:r w:rsidR="00DB60B8" w:rsidRPr="00DB60B8">
              <w:rPr>
                <w:color w:val="000000" w:themeColor="text1"/>
              </w:rPr>
              <w:t xml:space="preserve"> BI, está disponible a través de aplicación de escritorio, como SaaS (</w:t>
            </w:r>
            <w:r w:rsidR="00DB60B8" w:rsidRPr="00DB60B8">
              <w:rPr>
                <w:i/>
                <w:color w:val="000000" w:themeColor="text1"/>
              </w:rPr>
              <w:t xml:space="preserve">Software as a </w:t>
            </w:r>
            <w:proofErr w:type="spellStart"/>
            <w:r w:rsidR="00DB60B8" w:rsidRPr="00DB60B8">
              <w:rPr>
                <w:i/>
                <w:color w:val="000000" w:themeColor="text1"/>
              </w:rPr>
              <w:t>Service</w:t>
            </w:r>
            <w:proofErr w:type="spellEnd"/>
            <w:r w:rsidR="00DB60B8" w:rsidRPr="00DB60B8">
              <w:rPr>
                <w:color w:val="000000" w:themeColor="text1"/>
              </w:rPr>
              <w:t xml:space="preserve">) y como aplicación móvil para teléfonos y tabletas. </w:t>
            </w:r>
          </w:p>
          <w:p w14:paraId="4C0EA825" w14:textId="77777777" w:rsidR="00DB60B8" w:rsidRPr="00DB60B8" w:rsidRDefault="00DB60B8" w:rsidP="00DB60B8">
            <w:pPr>
              <w:spacing w:after="120"/>
              <w:rPr>
                <w:color w:val="000000" w:themeColor="text1"/>
              </w:rPr>
            </w:pPr>
            <w:r w:rsidRPr="00DB60B8">
              <w:rPr>
                <w:color w:val="000000" w:themeColor="text1"/>
              </w:rPr>
              <w:t xml:space="preserve">Entre las muchas ventajas de la plataforma </w:t>
            </w:r>
            <w:proofErr w:type="spellStart"/>
            <w:r w:rsidRPr="00DB60B8">
              <w:rPr>
                <w:color w:val="000000" w:themeColor="text1"/>
              </w:rPr>
              <w:t>Power</w:t>
            </w:r>
            <w:proofErr w:type="spellEnd"/>
            <w:r w:rsidRPr="00DB60B8">
              <w:rPr>
                <w:color w:val="000000" w:themeColor="text1"/>
              </w:rPr>
              <w:t xml:space="preserve"> BI, se destacan:</w:t>
            </w:r>
          </w:p>
          <w:p w14:paraId="69558315" w14:textId="77777777" w:rsidR="00DB60B8" w:rsidRPr="00DB60B8" w:rsidRDefault="00DB60B8" w:rsidP="00DB60B8">
            <w:pPr>
              <w:numPr>
                <w:ilvl w:val="0"/>
                <w:numId w:val="3"/>
              </w:numPr>
              <w:rPr>
                <w:color w:val="000000" w:themeColor="text1"/>
              </w:rPr>
            </w:pPr>
            <w:r w:rsidRPr="00DB60B8">
              <w:rPr>
                <w:color w:val="000000" w:themeColor="text1"/>
              </w:rPr>
              <w:t>Su interfaz intuitiva permite visualizar datos e interpretarlos de una forma fácil y ágil.</w:t>
            </w:r>
          </w:p>
          <w:p w14:paraId="1092AF33" w14:textId="77777777" w:rsidR="00DB60B8" w:rsidRPr="00DB60B8" w:rsidRDefault="00DB60B8" w:rsidP="00DB60B8">
            <w:pPr>
              <w:numPr>
                <w:ilvl w:val="0"/>
                <w:numId w:val="3"/>
              </w:numPr>
              <w:rPr>
                <w:color w:val="000000" w:themeColor="text1"/>
              </w:rPr>
            </w:pPr>
            <w:r w:rsidRPr="00DB60B8">
              <w:rPr>
                <w:color w:val="000000" w:themeColor="text1"/>
              </w:rPr>
              <w:t xml:space="preserve">Se integra fácilmente con plataformas de la empresa Microsoft como son </w:t>
            </w:r>
            <w:proofErr w:type="spellStart"/>
            <w:r w:rsidRPr="00DB60B8">
              <w:rPr>
                <w:color w:val="000000" w:themeColor="text1"/>
              </w:rPr>
              <w:t>Sharepoint</w:t>
            </w:r>
            <w:proofErr w:type="spellEnd"/>
            <w:r w:rsidRPr="00DB60B8">
              <w:rPr>
                <w:color w:val="000000" w:themeColor="text1"/>
              </w:rPr>
              <w:t>, Office 365 y Dynamics 365.</w:t>
            </w:r>
          </w:p>
          <w:p w14:paraId="6657E096" w14:textId="77777777" w:rsidR="00DB60B8" w:rsidRPr="00DB60B8" w:rsidRDefault="00DB60B8" w:rsidP="00DB60B8">
            <w:pPr>
              <w:numPr>
                <w:ilvl w:val="0"/>
                <w:numId w:val="3"/>
              </w:numPr>
              <w:spacing w:after="120"/>
              <w:rPr>
                <w:color w:val="000000" w:themeColor="text1"/>
              </w:rPr>
            </w:pPr>
            <w:r w:rsidRPr="00DB60B8">
              <w:rPr>
                <w:color w:val="000000" w:themeColor="text1"/>
              </w:rPr>
              <w:t>El fabricante de la plataforma Microsoft garantiza la seguridad y privacidad de los datos, ofreciendo controles de accesibilidad a nivel interno y externo.</w:t>
            </w:r>
          </w:p>
          <w:p w14:paraId="000001E2" w14:textId="580CF39A" w:rsidR="003F393B" w:rsidRPr="00DB60B8" w:rsidRDefault="00842017" w:rsidP="00DB60B8">
            <w:pPr>
              <w:spacing w:after="120"/>
              <w:rPr>
                <w:color w:val="000000" w:themeColor="text1"/>
              </w:rPr>
            </w:pPr>
            <w:r>
              <w:rPr>
                <w:color w:val="FF0000"/>
              </w:rPr>
              <w:t xml:space="preserve">, </w:t>
            </w:r>
          </w:p>
          <w:p w14:paraId="000001E3" w14:textId="77777777" w:rsidR="003F393B" w:rsidRDefault="003F393B">
            <w:pPr>
              <w:spacing w:after="120"/>
            </w:pPr>
          </w:p>
          <w:p w14:paraId="000001E4" w14:textId="77777777" w:rsidR="003F393B" w:rsidRPr="00DB60B8" w:rsidRDefault="00842017">
            <w:pPr>
              <w:spacing w:after="120"/>
              <w:rPr>
                <w:color w:val="000000" w:themeColor="text1"/>
              </w:rPr>
            </w:pPr>
            <w:r w:rsidRPr="00DB60B8">
              <w:rPr>
                <w:color w:val="000000" w:themeColor="text1"/>
              </w:rPr>
              <w:t>La plataforma es ofrecida con diferentes tipos de licencias: licencia gratuita (</w:t>
            </w:r>
            <w:proofErr w:type="spellStart"/>
            <w:r w:rsidRPr="00DB60B8">
              <w:rPr>
                <w:color w:val="000000" w:themeColor="text1"/>
              </w:rPr>
              <w:t>Power</w:t>
            </w:r>
            <w:proofErr w:type="spellEnd"/>
            <w:r w:rsidRPr="00DB60B8">
              <w:rPr>
                <w:color w:val="000000" w:themeColor="text1"/>
              </w:rPr>
              <w:t xml:space="preserve"> BI Desktop y </w:t>
            </w:r>
            <w:proofErr w:type="spellStart"/>
            <w:r w:rsidRPr="00DB60B8">
              <w:rPr>
                <w:color w:val="000000" w:themeColor="text1"/>
              </w:rPr>
              <w:t>Power</w:t>
            </w:r>
            <w:proofErr w:type="spellEnd"/>
            <w:r w:rsidRPr="00DB60B8">
              <w:rPr>
                <w:color w:val="000000" w:themeColor="text1"/>
              </w:rPr>
              <w:t xml:space="preserve"> BI Mobile), Licencia Pro y Licencia Premium (estas últimas dos con costo). La opción gratuita, permite recopilar y analizar datos hasta de 70 fuentes diferentes y ofrece las mismas visualizaciones que la opción paga con la opción de exportar los reportes realizados en diferentes formatos. </w:t>
            </w:r>
            <w:proofErr w:type="gramStart"/>
            <w:r w:rsidRPr="00DB60B8">
              <w:rPr>
                <w:color w:val="000000" w:themeColor="text1"/>
              </w:rPr>
              <w:t>El principal limitante</w:t>
            </w:r>
            <w:proofErr w:type="gramEnd"/>
            <w:r w:rsidRPr="00DB60B8">
              <w:rPr>
                <w:color w:val="000000" w:themeColor="text1"/>
              </w:rPr>
              <w:t xml:space="preserve"> de esta licencia, es que no permite compartir las visualizaciones directamente con otros usuarios.</w:t>
            </w:r>
          </w:p>
          <w:p w14:paraId="000001E5" w14:textId="77777777" w:rsidR="003F393B" w:rsidRDefault="003F393B">
            <w:pPr>
              <w:widowControl w:val="0"/>
              <w:rPr>
                <w:color w:val="999999"/>
              </w:rPr>
            </w:pPr>
          </w:p>
        </w:tc>
        <w:tc>
          <w:tcPr>
            <w:tcW w:w="5015" w:type="dxa"/>
            <w:shd w:val="clear" w:color="auto" w:fill="auto"/>
            <w:tcMar>
              <w:top w:w="100" w:type="dxa"/>
              <w:left w:w="100" w:type="dxa"/>
              <w:bottom w:w="100" w:type="dxa"/>
              <w:right w:w="100" w:type="dxa"/>
            </w:tcMar>
          </w:tcPr>
          <w:p w14:paraId="000001E8" w14:textId="77777777" w:rsidR="003F393B" w:rsidRDefault="003F393B">
            <w:pPr>
              <w:widowControl w:val="0"/>
              <w:rPr>
                <w:color w:val="999999"/>
              </w:rPr>
            </w:pPr>
          </w:p>
          <w:p w14:paraId="000001E9" w14:textId="77777777" w:rsidR="003F393B" w:rsidRDefault="00842017">
            <w:pPr>
              <w:widowControl w:val="0"/>
            </w:pPr>
            <w:r>
              <w:rPr>
                <w:noProof/>
              </w:rPr>
              <w:lastRenderedPageBreak/>
              <w:drawing>
                <wp:inline distT="114300" distB="114300" distL="114300" distR="114300" wp14:anchorId="1DB9C879" wp14:editId="7B4C884B">
                  <wp:extent cx="3106255" cy="1747454"/>
                  <wp:effectExtent l="0" t="0" r="0" b="0"/>
                  <wp:docPr id="37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2"/>
                          <a:srcRect/>
                          <a:stretch>
                            <a:fillRect/>
                          </a:stretch>
                        </pic:blipFill>
                        <pic:spPr>
                          <a:xfrm>
                            <a:off x="0" y="0"/>
                            <a:ext cx="3106255" cy="1747454"/>
                          </a:xfrm>
                          <a:prstGeom prst="rect">
                            <a:avLst/>
                          </a:prstGeom>
                          <a:ln/>
                        </pic:spPr>
                      </pic:pic>
                    </a:graphicData>
                  </a:graphic>
                </wp:inline>
              </w:drawing>
            </w:r>
          </w:p>
          <w:p w14:paraId="000001EA" w14:textId="77777777" w:rsidR="003F393B" w:rsidRDefault="003F393B">
            <w:pPr>
              <w:widowControl w:val="0"/>
            </w:pPr>
          </w:p>
          <w:p w14:paraId="000001EB" w14:textId="77777777" w:rsidR="003F393B" w:rsidRPr="00DB60B8" w:rsidRDefault="00842017">
            <w:pPr>
              <w:spacing w:after="120"/>
              <w:rPr>
                <w:i/>
                <w:color w:val="000000" w:themeColor="text1"/>
                <w:sz w:val="18"/>
                <w:szCs w:val="18"/>
                <w:lang w:val="pt-BR"/>
              </w:rPr>
            </w:pPr>
            <w:r w:rsidRPr="00DB60B8">
              <w:rPr>
                <w:color w:val="000000" w:themeColor="text1"/>
                <w:lang w:val="pt-BR"/>
              </w:rPr>
              <w:t xml:space="preserve">Nota. Tomada de </w:t>
            </w:r>
            <w:proofErr w:type="spellStart"/>
            <w:r w:rsidRPr="00DB60B8">
              <w:rPr>
                <w:color w:val="000000" w:themeColor="text1"/>
                <w:lang w:val="pt-BR"/>
              </w:rPr>
              <w:t>Khanna</w:t>
            </w:r>
            <w:proofErr w:type="spellEnd"/>
            <w:r w:rsidRPr="00DB60B8">
              <w:rPr>
                <w:color w:val="000000" w:themeColor="text1"/>
                <w:lang w:val="pt-BR"/>
              </w:rPr>
              <w:t xml:space="preserve"> (</w:t>
            </w:r>
            <w:proofErr w:type="spellStart"/>
            <w:r w:rsidRPr="00DB60B8">
              <w:rPr>
                <w:color w:val="000000" w:themeColor="text1"/>
                <w:lang w:val="pt-BR"/>
              </w:rPr>
              <w:t>s.f</w:t>
            </w:r>
            <w:proofErr w:type="spellEnd"/>
            <w:r w:rsidRPr="00DB60B8">
              <w:rPr>
                <w:color w:val="000000" w:themeColor="text1"/>
                <w:lang w:val="pt-BR"/>
              </w:rPr>
              <w:t xml:space="preserve">). </w:t>
            </w:r>
            <w:hyperlink r:id="rId53">
              <w:r w:rsidRPr="00DB60B8">
                <w:rPr>
                  <w:i/>
                  <w:color w:val="000000" w:themeColor="text1"/>
                  <w:u w:val="single"/>
                  <w:lang w:val="pt-BR"/>
                </w:rPr>
                <w:t>https://powerbicdn.azureedge.net/cvt-9394a7615e76e3565238e1688022efbee201671e2cbb78c8d1b1df694b985908/pictures/pages/index/blade2/powerbi-001.jpg</w:t>
              </w:r>
            </w:hyperlink>
          </w:p>
          <w:p w14:paraId="000001EC" w14:textId="77777777" w:rsidR="003F393B" w:rsidRPr="00842017" w:rsidRDefault="003F393B">
            <w:pPr>
              <w:widowControl w:val="0"/>
              <w:rPr>
                <w:lang w:val="pt-BR"/>
              </w:rPr>
            </w:pPr>
          </w:p>
          <w:p w14:paraId="000001ED" w14:textId="77777777" w:rsidR="003F393B" w:rsidRPr="00842017" w:rsidRDefault="003F393B">
            <w:pPr>
              <w:widowControl w:val="0"/>
              <w:rPr>
                <w:lang w:val="pt-BR"/>
              </w:rPr>
            </w:pPr>
          </w:p>
          <w:p w14:paraId="000001EE" w14:textId="77777777" w:rsidR="003F393B" w:rsidRPr="00842017" w:rsidRDefault="003F393B">
            <w:pPr>
              <w:widowControl w:val="0"/>
              <w:rPr>
                <w:lang w:val="pt-BR"/>
              </w:rPr>
            </w:pPr>
          </w:p>
          <w:p w14:paraId="000001EF" w14:textId="77777777" w:rsidR="003F393B" w:rsidRPr="00842017" w:rsidRDefault="00842017">
            <w:pPr>
              <w:widowControl w:val="0"/>
              <w:rPr>
                <w:lang w:val="pt-BR"/>
              </w:rPr>
            </w:pPr>
            <w:proofErr w:type="spellStart"/>
            <w:r w:rsidRPr="00842017">
              <w:rPr>
                <w:b/>
                <w:lang w:val="pt-BR"/>
              </w:rPr>
              <w:t>Imagen</w:t>
            </w:r>
            <w:proofErr w:type="spellEnd"/>
            <w:r w:rsidRPr="00842017">
              <w:rPr>
                <w:b/>
                <w:lang w:val="pt-BR"/>
              </w:rPr>
              <w:t xml:space="preserve">: </w:t>
            </w:r>
            <w:r w:rsidRPr="00842017">
              <w:rPr>
                <w:lang w:val="pt-BR"/>
              </w:rPr>
              <w:t>228131_i_16</w:t>
            </w:r>
          </w:p>
          <w:p w14:paraId="000001F0" w14:textId="77777777" w:rsidR="003F393B" w:rsidRPr="00842017" w:rsidRDefault="003F393B">
            <w:pPr>
              <w:widowControl w:val="0"/>
              <w:rPr>
                <w:lang w:val="pt-BR"/>
              </w:rPr>
            </w:pPr>
          </w:p>
        </w:tc>
      </w:tr>
      <w:tr w:rsidR="003F393B" w14:paraId="7DE71B84" w14:textId="77777777">
        <w:trPr>
          <w:trHeight w:val="420"/>
        </w:trPr>
        <w:tc>
          <w:tcPr>
            <w:tcW w:w="1533" w:type="dxa"/>
            <w:shd w:val="clear" w:color="auto" w:fill="auto"/>
            <w:tcMar>
              <w:top w:w="100" w:type="dxa"/>
              <w:left w:w="100" w:type="dxa"/>
              <w:bottom w:w="100" w:type="dxa"/>
              <w:right w:w="100" w:type="dxa"/>
            </w:tcMar>
          </w:tcPr>
          <w:p w14:paraId="000001F1" w14:textId="77777777" w:rsidR="003F393B" w:rsidRDefault="00842017">
            <w:pPr>
              <w:widowControl w:val="0"/>
              <w:rPr>
                <w:b/>
              </w:rPr>
            </w:pPr>
            <w:proofErr w:type="spellStart"/>
            <w:r>
              <w:rPr>
                <w:b/>
              </w:rPr>
              <w:lastRenderedPageBreak/>
              <w:t>Slide</w:t>
            </w:r>
            <w:proofErr w:type="spellEnd"/>
            <w:r>
              <w:rPr>
                <w:b/>
              </w:rPr>
              <w:t xml:space="preserve"> 4</w:t>
            </w:r>
          </w:p>
        </w:tc>
        <w:tc>
          <w:tcPr>
            <w:tcW w:w="6864" w:type="dxa"/>
            <w:shd w:val="clear" w:color="auto" w:fill="auto"/>
            <w:tcMar>
              <w:top w:w="100" w:type="dxa"/>
              <w:left w:w="100" w:type="dxa"/>
              <w:bottom w:w="100" w:type="dxa"/>
              <w:right w:w="100" w:type="dxa"/>
            </w:tcMar>
          </w:tcPr>
          <w:p w14:paraId="000001F2" w14:textId="77777777" w:rsidR="003F393B" w:rsidRPr="00DB60B8" w:rsidRDefault="00842017">
            <w:pPr>
              <w:spacing w:after="120"/>
              <w:rPr>
                <w:color w:val="000000" w:themeColor="text1"/>
              </w:rPr>
            </w:pPr>
            <w:r w:rsidRPr="00DB60B8">
              <w:rPr>
                <w:b/>
                <w:color w:val="000000" w:themeColor="text1"/>
              </w:rPr>
              <w:t>Google Charts:</w:t>
            </w:r>
            <w:r w:rsidRPr="00DB60B8">
              <w:rPr>
                <w:color w:val="000000" w:themeColor="text1"/>
              </w:rPr>
              <w:t xml:space="preserve">  proporciona una manera eficaz de visualizar datos en un sitio web. Desde gráficos de líneas simples hasta mapas de árboles jerárquicos complejos, la galería de gráficos de Google</w:t>
            </w:r>
            <w:r w:rsidRPr="00DB60B8">
              <w:rPr>
                <w:i/>
                <w:color w:val="000000" w:themeColor="text1"/>
              </w:rPr>
              <w:t xml:space="preserve"> </w:t>
            </w:r>
            <w:r w:rsidRPr="00DB60B8">
              <w:rPr>
                <w:color w:val="000000" w:themeColor="text1"/>
              </w:rPr>
              <w:t xml:space="preserve">Charts proporciona una gran cantidad de tipos de gráficos listos </w:t>
            </w:r>
            <w:r w:rsidRPr="00DB60B8">
              <w:rPr>
                <w:color w:val="000000" w:themeColor="text1"/>
              </w:rPr>
              <w:lastRenderedPageBreak/>
              <w:t>para usar. La forma más común de usar Google</w:t>
            </w:r>
            <w:r w:rsidRPr="00DB60B8">
              <w:rPr>
                <w:i/>
                <w:color w:val="000000" w:themeColor="text1"/>
              </w:rPr>
              <w:t xml:space="preserve"> </w:t>
            </w:r>
            <w:r w:rsidRPr="00DB60B8">
              <w:rPr>
                <w:color w:val="000000" w:themeColor="text1"/>
              </w:rPr>
              <w:t>Charts</w:t>
            </w:r>
            <w:r w:rsidRPr="00DB60B8">
              <w:rPr>
                <w:i/>
                <w:color w:val="000000" w:themeColor="text1"/>
              </w:rPr>
              <w:t xml:space="preserve"> </w:t>
            </w:r>
            <w:r w:rsidRPr="00DB60B8">
              <w:rPr>
                <w:color w:val="000000" w:themeColor="text1"/>
              </w:rPr>
              <w:t xml:space="preserve">es con JavaScript, incrustado en la página web, cargando algunas bibliotecas de gráficos de Google, enumerando los datos que se van a graficar, seleccionando opciones para personalizar el gráfico y, finalmente, creando un objeto de gráfico con la identificación que elija. Luego, más adelante en la página web, creando un </w:t>
            </w:r>
            <w:sdt>
              <w:sdtPr>
                <w:rPr>
                  <w:color w:val="000000" w:themeColor="text1"/>
                </w:rPr>
                <w:tag w:val="goog_rdk_3"/>
                <w:id w:val="1814066019"/>
              </w:sdtPr>
              <w:sdtContent>
                <w:bookmarkStart w:id="5" w:name="_GoBack"/>
              </w:sdtContent>
            </w:sdt>
            <w:r w:rsidRPr="00DB60B8">
              <w:rPr>
                <w:color w:val="000000" w:themeColor="text1"/>
              </w:rPr>
              <w:t xml:space="preserve">&lt;div&gt; </w:t>
            </w:r>
            <w:bookmarkEnd w:id="5"/>
            <w:r w:rsidRPr="00DB60B8">
              <w:rPr>
                <w:color w:val="000000" w:themeColor="text1"/>
              </w:rPr>
              <w:t>con esa identificación para mostrar el gráfico de Google.</w:t>
            </w:r>
          </w:p>
          <w:p w14:paraId="000001F3" w14:textId="77777777" w:rsidR="003F393B" w:rsidRPr="00DB60B8" w:rsidRDefault="00842017">
            <w:pPr>
              <w:spacing w:after="120"/>
              <w:rPr>
                <w:color w:val="000000" w:themeColor="text1"/>
              </w:rPr>
            </w:pPr>
            <w:r w:rsidRPr="00DB60B8">
              <w:rPr>
                <w:color w:val="000000" w:themeColor="text1"/>
              </w:rPr>
              <w:t>El código debe ser incluido en un archivo .</w:t>
            </w:r>
            <w:proofErr w:type="spellStart"/>
            <w:r w:rsidRPr="00DB60B8">
              <w:rPr>
                <w:color w:val="000000" w:themeColor="text1"/>
              </w:rPr>
              <w:t>html</w:t>
            </w:r>
            <w:proofErr w:type="spellEnd"/>
            <w:r w:rsidRPr="00DB60B8">
              <w:rPr>
                <w:color w:val="000000" w:themeColor="text1"/>
              </w:rPr>
              <w:t xml:space="preserve"> y visualizado desde un navegador web.</w:t>
            </w:r>
          </w:p>
          <w:p w14:paraId="000001F4" w14:textId="77777777" w:rsidR="003F393B" w:rsidRPr="00DB60B8" w:rsidRDefault="00842017">
            <w:pPr>
              <w:rPr>
                <w:color w:val="000000" w:themeColor="text1"/>
                <w:sz w:val="16"/>
                <w:szCs w:val="16"/>
                <w:lang w:val="en-US"/>
              </w:rPr>
            </w:pPr>
            <w:r w:rsidRPr="00DB60B8">
              <w:rPr>
                <w:color w:val="000000" w:themeColor="text1"/>
                <w:sz w:val="16"/>
                <w:szCs w:val="16"/>
                <w:lang w:val="en-US"/>
              </w:rPr>
              <w:t>&lt;html&gt;</w:t>
            </w:r>
          </w:p>
          <w:p w14:paraId="000001F5" w14:textId="77777777" w:rsidR="003F393B" w:rsidRPr="00DB60B8" w:rsidRDefault="00842017">
            <w:pPr>
              <w:ind w:left="720"/>
              <w:rPr>
                <w:color w:val="000000" w:themeColor="text1"/>
                <w:sz w:val="16"/>
                <w:szCs w:val="16"/>
                <w:lang w:val="en-US"/>
              </w:rPr>
            </w:pPr>
            <w:r w:rsidRPr="00DB60B8">
              <w:rPr>
                <w:color w:val="000000" w:themeColor="text1"/>
                <w:sz w:val="16"/>
                <w:szCs w:val="16"/>
                <w:lang w:val="en-US"/>
              </w:rPr>
              <w:t xml:space="preserve">  &lt;head&gt;</w:t>
            </w:r>
          </w:p>
          <w:p w14:paraId="000001F6" w14:textId="77777777" w:rsidR="003F393B" w:rsidRPr="00DB60B8" w:rsidRDefault="00842017">
            <w:pPr>
              <w:ind w:left="1440"/>
              <w:rPr>
                <w:color w:val="000000" w:themeColor="text1"/>
                <w:sz w:val="16"/>
                <w:szCs w:val="16"/>
                <w:lang w:val="en-US"/>
              </w:rPr>
            </w:pPr>
            <w:r w:rsidRPr="00DB60B8">
              <w:rPr>
                <w:color w:val="000000" w:themeColor="text1"/>
                <w:sz w:val="16"/>
                <w:szCs w:val="16"/>
                <w:lang w:val="en-US"/>
              </w:rPr>
              <w:t xml:space="preserve">    </w:t>
            </w:r>
            <w:proofErr w:type="gramStart"/>
            <w:r w:rsidRPr="00DB60B8">
              <w:rPr>
                <w:color w:val="000000" w:themeColor="text1"/>
                <w:sz w:val="16"/>
                <w:szCs w:val="16"/>
                <w:lang w:val="en-US"/>
              </w:rPr>
              <w:t>&lt;!--</w:t>
            </w:r>
            <w:proofErr w:type="gramEnd"/>
            <w:r w:rsidRPr="00DB60B8">
              <w:rPr>
                <w:color w:val="000000" w:themeColor="text1"/>
                <w:sz w:val="16"/>
                <w:szCs w:val="16"/>
                <w:lang w:val="en-US"/>
              </w:rPr>
              <w:t>Load the AJAX API--&gt;</w:t>
            </w:r>
          </w:p>
          <w:p w14:paraId="000001F7" w14:textId="77777777" w:rsidR="003F393B" w:rsidRPr="00DB60B8" w:rsidRDefault="00842017">
            <w:pPr>
              <w:ind w:left="1440"/>
              <w:rPr>
                <w:color w:val="000000" w:themeColor="text1"/>
                <w:sz w:val="16"/>
                <w:szCs w:val="16"/>
                <w:lang w:val="en-US"/>
              </w:rPr>
            </w:pPr>
            <w:r w:rsidRPr="00DB60B8">
              <w:rPr>
                <w:color w:val="000000" w:themeColor="text1"/>
                <w:sz w:val="16"/>
                <w:szCs w:val="16"/>
                <w:lang w:val="en-US"/>
              </w:rPr>
              <w:t xml:space="preserve">    &lt;script type="text/</w:t>
            </w:r>
            <w:proofErr w:type="spellStart"/>
            <w:r w:rsidRPr="00DB60B8">
              <w:rPr>
                <w:color w:val="000000" w:themeColor="text1"/>
                <w:sz w:val="16"/>
                <w:szCs w:val="16"/>
                <w:lang w:val="en-US"/>
              </w:rPr>
              <w:t>javascript</w:t>
            </w:r>
            <w:proofErr w:type="spellEnd"/>
            <w:r w:rsidRPr="00DB60B8">
              <w:rPr>
                <w:color w:val="000000" w:themeColor="text1"/>
                <w:sz w:val="16"/>
                <w:szCs w:val="16"/>
                <w:lang w:val="en-US"/>
              </w:rPr>
              <w:t xml:space="preserve">" </w:t>
            </w:r>
            <w:proofErr w:type="spellStart"/>
            <w:r w:rsidRPr="00DB60B8">
              <w:rPr>
                <w:color w:val="000000" w:themeColor="text1"/>
                <w:sz w:val="16"/>
                <w:szCs w:val="16"/>
                <w:lang w:val="en-US"/>
              </w:rPr>
              <w:t>src</w:t>
            </w:r>
            <w:proofErr w:type="spellEnd"/>
            <w:r w:rsidRPr="00DB60B8">
              <w:rPr>
                <w:color w:val="000000" w:themeColor="text1"/>
                <w:sz w:val="16"/>
                <w:szCs w:val="16"/>
                <w:lang w:val="en-US"/>
              </w:rPr>
              <w:t>="https://www.gstatic.com/charts/loader.js"&gt;&lt;/script&gt;</w:t>
            </w:r>
          </w:p>
          <w:p w14:paraId="000001F8" w14:textId="77777777" w:rsidR="003F393B" w:rsidRPr="00DB60B8" w:rsidRDefault="00842017">
            <w:pPr>
              <w:ind w:left="1440"/>
              <w:rPr>
                <w:color w:val="000000" w:themeColor="text1"/>
                <w:sz w:val="16"/>
                <w:szCs w:val="16"/>
              </w:rPr>
            </w:pPr>
            <w:r w:rsidRPr="00DB60B8">
              <w:rPr>
                <w:color w:val="000000" w:themeColor="text1"/>
                <w:sz w:val="16"/>
                <w:szCs w:val="16"/>
                <w:lang w:val="en-US"/>
              </w:rPr>
              <w:t xml:space="preserve">    </w:t>
            </w:r>
            <w:r w:rsidRPr="00DB60B8">
              <w:rPr>
                <w:color w:val="000000" w:themeColor="text1"/>
                <w:sz w:val="16"/>
                <w:szCs w:val="16"/>
              </w:rPr>
              <w:t xml:space="preserve">&lt;script </w:t>
            </w:r>
            <w:proofErr w:type="spellStart"/>
            <w:r w:rsidRPr="00DB60B8">
              <w:rPr>
                <w:color w:val="000000" w:themeColor="text1"/>
                <w:sz w:val="16"/>
                <w:szCs w:val="16"/>
              </w:rPr>
              <w:t>type</w:t>
            </w:r>
            <w:proofErr w:type="spellEnd"/>
            <w:r w:rsidRPr="00DB60B8">
              <w:rPr>
                <w:color w:val="000000" w:themeColor="text1"/>
                <w:sz w:val="16"/>
                <w:szCs w:val="16"/>
              </w:rPr>
              <w:t>="</w:t>
            </w:r>
            <w:proofErr w:type="spellStart"/>
            <w:r w:rsidRPr="00DB60B8">
              <w:rPr>
                <w:color w:val="000000" w:themeColor="text1"/>
                <w:sz w:val="16"/>
                <w:szCs w:val="16"/>
              </w:rPr>
              <w:t>text</w:t>
            </w:r>
            <w:proofErr w:type="spellEnd"/>
            <w:r w:rsidRPr="00DB60B8">
              <w:rPr>
                <w:color w:val="000000" w:themeColor="text1"/>
                <w:sz w:val="16"/>
                <w:szCs w:val="16"/>
              </w:rPr>
              <w:t>/</w:t>
            </w:r>
            <w:proofErr w:type="spellStart"/>
            <w:r w:rsidRPr="00DB60B8">
              <w:rPr>
                <w:color w:val="000000" w:themeColor="text1"/>
                <w:sz w:val="16"/>
                <w:szCs w:val="16"/>
              </w:rPr>
              <w:t>javascript</w:t>
            </w:r>
            <w:proofErr w:type="spellEnd"/>
            <w:r w:rsidRPr="00DB60B8">
              <w:rPr>
                <w:color w:val="000000" w:themeColor="text1"/>
                <w:sz w:val="16"/>
                <w:szCs w:val="16"/>
              </w:rPr>
              <w:t>"&gt;</w:t>
            </w:r>
          </w:p>
          <w:p w14:paraId="000001F9" w14:textId="77777777" w:rsidR="003F393B" w:rsidRPr="00DB60B8" w:rsidRDefault="003F393B">
            <w:pPr>
              <w:ind w:left="1440"/>
              <w:rPr>
                <w:color w:val="000000" w:themeColor="text1"/>
                <w:sz w:val="16"/>
                <w:szCs w:val="16"/>
              </w:rPr>
            </w:pPr>
          </w:p>
          <w:p w14:paraId="000001FA" w14:textId="77777777" w:rsidR="003F393B" w:rsidRPr="00DB60B8" w:rsidRDefault="00842017">
            <w:pPr>
              <w:ind w:left="1440"/>
              <w:rPr>
                <w:color w:val="000000" w:themeColor="text1"/>
                <w:sz w:val="16"/>
                <w:szCs w:val="16"/>
              </w:rPr>
            </w:pPr>
            <w:r w:rsidRPr="00DB60B8">
              <w:rPr>
                <w:color w:val="000000" w:themeColor="text1"/>
                <w:sz w:val="16"/>
                <w:szCs w:val="16"/>
              </w:rPr>
              <w:t xml:space="preserve">      // Carga la API de visualización y el paquete </w:t>
            </w:r>
            <w:proofErr w:type="spellStart"/>
            <w:r w:rsidRPr="00DB60B8">
              <w:rPr>
                <w:color w:val="000000" w:themeColor="text1"/>
                <w:sz w:val="16"/>
                <w:szCs w:val="16"/>
              </w:rPr>
              <w:t>corechart</w:t>
            </w:r>
            <w:proofErr w:type="spellEnd"/>
            <w:r w:rsidRPr="00DB60B8">
              <w:rPr>
                <w:color w:val="000000" w:themeColor="text1"/>
                <w:sz w:val="16"/>
                <w:szCs w:val="16"/>
              </w:rPr>
              <w:t>.</w:t>
            </w:r>
          </w:p>
          <w:p w14:paraId="000001FB" w14:textId="77777777" w:rsidR="003F393B" w:rsidRPr="00DB60B8" w:rsidRDefault="00842017">
            <w:pPr>
              <w:ind w:left="1440"/>
              <w:rPr>
                <w:color w:val="000000" w:themeColor="text1"/>
                <w:sz w:val="16"/>
                <w:szCs w:val="16"/>
              </w:rPr>
            </w:pPr>
            <w:r w:rsidRPr="00DB60B8">
              <w:rPr>
                <w:color w:val="000000" w:themeColor="text1"/>
                <w:sz w:val="16"/>
                <w:szCs w:val="16"/>
              </w:rPr>
              <w:t xml:space="preserve">      </w:t>
            </w:r>
            <w:proofErr w:type="spellStart"/>
            <w:proofErr w:type="gramStart"/>
            <w:r w:rsidRPr="00DB60B8">
              <w:rPr>
                <w:color w:val="000000" w:themeColor="text1"/>
                <w:sz w:val="16"/>
                <w:szCs w:val="16"/>
              </w:rPr>
              <w:t>google.charts</w:t>
            </w:r>
            <w:proofErr w:type="gramEnd"/>
            <w:r w:rsidRPr="00DB60B8">
              <w:rPr>
                <w:color w:val="000000" w:themeColor="text1"/>
                <w:sz w:val="16"/>
                <w:szCs w:val="16"/>
              </w:rPr>
              <w:t>.load</w:t>
            </w:r>
            <w:proofErr w:type="spellEnd"/>
            <w:r w:rsidRPr="00DB60B8">
              <w:rPr>
                <w:color w:val="000000" w:themeColor="text1"/>
                <w:sz w:val="16"/>
                <w:szCs w:val="16"/>
              </w:rPr>
              <w:t>('</w:t>
            </w:r>
            <w:proofErr w:type="spellStart"/>
            <w:r w:rsidRPr="00DB60B8">
              <w:rPr>
                <w:color w:val="000000" w:themeColor="text1"/>
                <w:sz w:val="16"/>
                <w:szCs w:val="16"/>
              </w:rPr>
              <w:t>current</w:t>
            </w:r>
            <w:proofErr w:type="spellEnd"/>
            <w:r w:rsidRPr="00DB60B8">
              <w:rPr>
                <w:color w:val="000000" w:themeColor="text1"/>
                <w:sz w:val="16"/>
                <w:szCs w:val="16"/>
              </w:rPr>
              <w:t>', {'</w:t>
            </w:r>
            <w:proofErr w:type="spellStart"/>
            <w:r w:rsidRPr="00DB60B8">
              <w:rPr>
                <w:color w:val="000000" w:themeColor="text1"/>
                <w:sz w:val="16"/>
                <w:szCs w:val="16"/>
              </w:rPr>
              <w:t>packages</w:t>
            </w:r>
            <w:proofErr w:type="spellEnd"/>
            <w:r w:rsidRPr="00DB60B8">
              <w:rPr>
                <w:color w:val="000000" w:themeColor="text1"/>
                <w:sz w:val="16"/>
                <w:szCs w:val="16"/>
              </w:rPr>
              <w:t>':['</w:t>
            </w:r>
            <w:proofErr w:type="spellStart"/>
            <w:r w:rsidRPr="00DB60B8">
              <w:rPr>
                <w:color w:val="000000" w:themeColor="text1"/>
                <w:sz w:val="16"/>
                <w:szCs w:val="16"/>
              </w:rPr>
              <w:t>corechart</w:t>
            </w:r>
            <w:proofErr w:type="spellEnd"/>
            <w:r w:rsidRPr="00DB60B8">
              <w:rPr>
                <w:color w:val="000000" w:themeColor="text1"/>
                <w:sz w:val="16"/>
                <w:szCs w:val="16"/>
              </w:rPr>
              <w:t>']});</w:t>
            </w:r>
          </w:p>
          <w:p w14:paraId="000001FC" w14:textId="77777777" w:rsidR="003F393B" w:rsidRPr="00DB60B8" w:rsidRDefault="003F393B">
            <w:pPr>
              <w:ind w:left="1440"/>
              <w:rPr>
                <w:color w:val="000000" w:themeColor="text1"/>
                <w:sz w:val="16"/>
                <w:szCs w:val="16"/>
              </w:rPr>
            </w:pPr>
          </w:p>
          <w:p w14:paraId="000001FD" w14:textId="77777777" w:rsidR="003F393B" w:rsidRPr="00DB60B8" w:rsidRDefault="00842017">
            <w:pPr>
              <w:ind w:left="1440"/>
              <w:rPr>
                <w:color w:val="000000" w:themeColor="text1"/>
                <w:sz w:val="16"/>
                <w:szCs w:val="16"/>
                <w:lang w:val="en-US"/>
              </w:rPr>
            </w:pPr>
            <w:r w:rsidRPr="00DB60B8">
              <w:rPr>
                <w:color w:val="000000" w:themeColor="text1"/>
                <w:sz w:val="16"/>
                <w:szCs w:val="16"/>
              </w:rPr>
              <w:t xml:space="preserve">      </w:t>
            </w:r>
            <w:r w:rsidRPr="00DB60B8">
              <w:rPr>
                <w:color w:val="000000" w:themeColor="text1"/>
                <w:sz w:val="16"/>
                <w:szCs w:val="16"/>
                <w:lang w:val="en-US"/>
              </w:rPr>
              <w:t>// Set a callback to run when the Google Visualization API is loaded.</w:t>
            </w:r>
          </w:p>
          <w:p w14:paraId="000001FE" w14:textId="77777777" w:rsidR="003F393B" w:rsidRPr="00DB60B8" w:rsidRDefault="00842017">
            <w:pPr>
              <w:ind w:left="1440"/>
              <w:rPr>
                <w:color w:val="000000" w:themeColor="text1"/>
                <w:sz w:val="16"/>
                <w:szCs w:val="16"/>
              </w:rPr>
            </w:pPr>
            <w:r w:rsidRPr="00DB60B8">
              <w:rPr>
                <w:color w:val="000000" w:themeColor="text1"/>
                <w:sz w:val="16"/>
                <w:szCs w:val="16"/>
                <w:lang w:val="en-US"/>
              </w:rPr>
              <w:t xml:space="preserve">      </w:t>
            </w:r>
            <w:proofErr w:type="spellStart"/>
            <w:proofErr w:type="gramStart"/>
            <w:r w:rsidRPr="00DB60B8">
              <w:rPr>
                <w:color w:val="000000" w:themeColor="text1"/>
                <w:sz w:val="16"/>
                <w:szCs w:val="16"/>
              </w:rPr>
              <w:t>google.charts</w:t>
            </w:r>
            <w:proofErr w:type="gramEnd"/>
            <w:r w:rsidRPr="00DB60B8">
              <w:rPr>
                <w:color w:val="000000" w:themeColor="text1"/>
                <w:sz w:val="16"/>
                <w:szCs w:val="16"/>
              </w:rPr>
              <w:t>.setOnLoadCallback</w:t>
            </w:r>
            <w:proofErr w:type="spellEnd"/>
            <w:r w:rsidRPr="00DB60B8">
              <w:rPr>
                <w:color w:val="000000" w:themeColor="text1"/>
                <w:sz w:val="16"/>
                <w:szCs w:val="16"/>
              </w:rPr>
              <w:t>(</w:t>
            </w:r>
            <w:proofErr w:type="spellStart"/>
            <w:r w:rsidRPr="00DB60B8">
              <w:rPr>
                <w:color w:val="000000" w:themeColor="text1"/>
                <w:sz w:val="16"/>
                <w:szCs w:val="16"/>
              </w:rPr>
              <w:t>drawChart</w:t>
            </w:r>
            <w:proofErr w:type="spellEnd"/>
            <w:r w:rsidRPr="00DB60B8">
              <w:rPr>
                <w:color w:val="000000" w:themeColor="text1"/>
                <w:sz w:val="16"/>
                <w:szCs w:val="16"/>
              </w:rPr>
              <w:t>);</w:t>
            </w:r>
          </w:p>
          <w:p w14:paraId="000001FF" w14:textId="77777777" w:rsidR="003F393B" w:rsidRPr="00DB60B8" w:rsidRDefault="003F393B">
            <w:pPr>
              <w:ind w:left="1440"/>
              <w:rPr>
                <w:color w:val="000000" w:themeColor="text1"/>
                <w:sz w:val="16"/>
                <w:szCs w:val="16"/>
              </w:rPr>
            </w:pPr>
          </w:p>
          <w:p w14:paraId="00000200" w14:textId="77777777" w:rsidR="003F393B" w:rsidRPr="00DB60B8" w:rsidRDefault="00842017">
            <w:pPr>
              <w:ind w:left="1440"/>
              <w:rPr>
                <w:color w:val="000000" w:themeColor="text1"/>
                <w:sz w:val="16"/>
                <w:szCs w:val="16"/>
              </w:rPr>
            </w:pPr>
            <w:r w:rsidRPr="00DB60B8">
              <w:rPr>
                <w:color w:val="000000" w:themeColor="text1"/>
                <w:sz w:val="16"/>
                <w:szCs w:val="16"/>
              </w:rPr>
              <w:t xml:space="preserve">      // Función que crea y rellena una tabla de datos,</w:t>
            </w:r>
          </w:p>
          <w:p w14:paraId="00000201" w14:textId="77777777" w:rsidR="003F393B" w:rsidRPr="00DB60B8" w:rsidRDefault="00842017">
            <w:pPr>
              <w:ind w:left="1440"/>
              <w:rPr>
                <w:color w:val="000000" w:themeColor="text1"/>
                <w:sz w:val="16"/>
                <w:szCs w:val="16"/>
              </w:rPr>
            </w:pPr>
            <w:r w:rsidRPr="00DB60B8">
              <w:rPr>
                <w:color w:val="000000" w:themeColor="text1"/>
                <w:sz w:val="16"/>
                <w:szCs w:val="16"/>
              </w:rPr>
              <w:t xml:space="preserve">      // instancia el gráfico circular, pasa los datos y</w:t>
            </w:r>
          </w:p>
          <w:p w14:paraId="00000202" w14:textId="77777777" w:rsidR="003F393B" w:rsidRPr="00DB60B8" w:rsidRDefault="00842017">
            <w:pPr>
              <w:ind w:left="1440"/>
              <w:rPr>
                <w:color w:val="000000" w:themeColor="text1"/>
                <w:sz w:val="16"/>
                <w:szCs w:val="16"/>
              </w:rPr>
            </w:pPr>
            <w:r w:rsidRPr="00DB60B8">
              <w:rPr>
                <w:color w:val="000000" w:themeColor="text1"/>
                <w:sz w:val="16"/>
                <w:szCs w:val="16"/>
              </w:rPr>
              <w:t xml:space="preserve">      // lo dibuja.</w:t>
            </w:r>
          </w:p>
          <w:p w14:paraId="00000203" w14:textId="77777777" w:rsidR="003F393B" w:rsidRPr="00DB60B8" w:rsidRDefault="00842017">
            <w:pPr>
              <w:ind w:left="1440"/>
              <w:rPr>
                <w:color w:val="000000" w:themeColor="text1"/>
                <w:sz w:val="16"/>
                <w:szCs w:val="16"/>
              </w:rPr>
            </w:pPr>
            <w:r w:rsidRPr="00DB60B8">
              <w:rPr>
                <w:color w:val="000000" w:themeColor="text1"/>
                <w:sz w:val="16"/>
                <w:szCs w:val="16"/>
              </w:rPr>
              <w:t xml:space="preserve">      </w:t>
            </w:r>
            <w:proofErr w:type="spellStart"/>
            <w:r w:rsidRPr="00DB60B8">
              <w:rPr>
                <w:color w:val="000000" w:themeColor="text1"/>
                <w:sz w:val="16"/>
                <w:szCs w:val="16"/>
              </w:rPr>
              <w:t>function</w:t>
            </w:r>
            <w:proofErr w:type="spellEnd"/>
            <w:r w:rsidRPr="00DB60B8">
              <w:rPr>
                <w:color w:val="000000" w:themeColor="text1"/>
                <w:sz w:val="16"/>
                <w:szCs w:val="16"/>
              </w:rPr>
              <w:t xml:space="preserve"> </w:t>
            </w:r>
            <w:proofErr w:type="spellStart"/>
            <w:proofErr w:type="gramStart"/>
            <w:r w:rsidRPr="00DB60B8">
              <w:rPr>
                <w:color w:val="000000" w:themeColor="text1"/>
                <w:sz w:val="16"/>
                <w:szCs w:val="16"/>
              </w:rPr>
              <w:t>drawChart</w:t>
            </w:r>
            <w:proofErr w:type="spellEnd"/>
            <w:r w:rsidRPr="00DB60B8">
              <w:rPr>
                <w:color w:val="000000" w:themeColor="text1"/>
                <w:sz w:val="16"/>
                <w:szCs w:val="16"/>
              </w:rPr>
              <w:t>(</w:t>
            </w:r>
            <w:proofErr w:type="gramEnd"/>
            <w:r w:rsidRPr="00DB60B8">
              <w:rPr>
                <w:color w:val="000000" w:themeColor="text1"/>
                <w:sz w:val="16"/>
                <w:szCs w:val="16"/>
              </w:rPr>
              <w:t>) {</w:t>
            </w:r>
          </w:p>
          <w:p w14:paraId="00000204" w14:textId="77777777" w:rsidR="003F393B" w:rsidRPr="00DB60B8" w:rsidRDefault="003F393B">
            <w:pPr>
              <w:ind w:left="1440"/>
              <w:rPr>
                <w:color w:val="000000" w:themeColor="text1"/>
                <w:sz w:val="16"/>
                <w:szCs w:val="16"/>
              </w:rPr>
            </w:pPr>
          </w:p>
          <w:p w14:paraId="00000205" w14:textId="77777777" w:rsidR="003F393B" w:rsidRPr="00DB60B8" w:rsidRDefault="00842017">
            <w:pPr>
              <w:ind w:left="1440"/>
              <w:rPr>
                <w:color w:val="000000" w:themeColor="text1"/>
                <w:sz w:val="16"/>
                <w:szCs w:val="16"/>
              </w:rPr>
            </w:pPr>
            <w:r w:rsidRPr="00DB60B8">
              <w:rPr>
                <w:color w:val="000000" w:themeColor="text1"/>
                <w:sz w:val="16"/>
                <w:szCs w:val="16"/>
              </w:rPr>
              <w:t xml:space="preserve">        // Creación de tabla de datos.</w:t>
            </w:r>
          </w:p>
          <w:p w14:paraId="00000206" w14:textId="77777777" w:rsidR="003F393B" w:rsidRPr="00DB60B8" w:rsidRDefault="00842017">
            <w:pPr>
              <w:ind w:left="1440"/>
              <w:rPr>
                <w:color w:val="000000" w:themeColor="text1"/>
                <w:sz w:val="16"/>
                <w:szCs w:val="16"/>
                <w:lang w:val="en-US"/>
              </w:rPr>
            </w:pPr>
            <w:r w:rsidRPr="00DB60B8">
              <w:rPr>
                <w:color w:val="000000" w:themeColor="text1"/>
                <w:sz w:val="16"/>
                <w:szCs w:val="16"/>
              </w:rPr>
              <w:t xml:space="preserve">        </w:t>
            </w:r>
            <w:proofErr w:type="spellStart"/>
            <w:r w:rsidRPr="00DB60B8">
              <w:rPr>
                <w:color w:val="000000" w:themeColor="text1"/>
                <w:sz w:val="16"/>
                <w:szCs w:val="16"/>
                <w:lang w:val="en-US"/>
              </w:rPr>
              <w:t>var</w:t>
            </w:r>
            <w:proofErr w:type="spellEnd"/>
            <w:r w:rsidRPr="00DB60B8">
              <w:rPr>
                <w:color w:val="000000" w:themeColor="text1"/>
                <w:sz w:val="16"/>
                <w:szCs w:val="16"/>
                <w:lang w:val="en-US"/>
              </w:rPr>
              <w:t xml:space="preserve"> data = new </w:t>
            </w:r>
            <w:proofErr w:type="spellStart"/>
            <w:proofErr w:type="gramStart"/>
            <w:r w:rsidRPr="00DB60B8">
              <w:rPr>
                <w:color w:val="000000" w:themeColor="text1"/>
                <w:sz w:val="16"/>
                <w:szCs w:val="16"/>
                <w:lang w:val="en-US"/>
              </w:rPr>
              <w:t>google.visualization</w:t>
            </w:r>
            <w:proofErr w:type="gramEnd"/>
            <w:r w:rsidRPr="00DB60B8">
              <w:rPr>
                <w:color w:val="000000" w:themeColor="text1"/>
                <w:sz w:val="16"/>
                <w:szCs w:val="16"/>
                <w:lang w:val="en-US"/>
              </w:rPr>
              <w:t>.DataTable</w:t>
            </w:r>
            <w:proofErr w:type="spellEnd"/>
            <w:r w:rsidRPr="00DB60B8">
              <w:rPr>
                <w:color w:val="000000" w:themeColor="text1"/>
                <w:sz w:val="16"/>
                <w:szCs w:val="16"/>
                <w:lang w:val="en-US"/>
              </w:rPr>
              <w:t>();</w:t>
            </w:r>
          </w:p>
          <w:p w14:paraId="00000207" w14:textId="77777777" w:rsidR="003F393B" w:rsidRPr="00DB60B8" w:rsidRDefault="00842017">
            <w:pPr>
              <w:ind w:left="1440"/>
              <w:rPr>
                <w:color w:val="000000" w:themeColor="text1"/>
                <w:sz w:val="16"/>
                <w:szCs w:val="16"/>
                <w:lang w:val="en-US"/>
              </w:rPr>
            </w:pPr>
            <w:r w:rsidRPr="00DB60B8">
              <w:rPr>
                <w:color w:val="000000" w:themeColor="text1"/>
                <w:sz w:val="16"/>
                <w:szCs w:val="16"/>
                <w:lang w:val="en-US"/>
              </w:rPr>
              <w:t xml:space="preserve">        </w:t>
            </w:r>
            <w:proofErr w:type="spellStart"/>
            <w:proofErr w:type="gramStart"/>
            <w:r w:rsidRPr="00DB60B8">
              <w:rPr>
                <w:color w:val="000000" w:themeColor="text1"/>
                <w:sz w:val="16"/>
                <w:szCs w:val="16"/>
                <w:lang w:val="en-US"/>
              </w:rPr>
              <w:t>data.addColumn</w:t>
            </w:r>
            <w:proofErr w:type="spellEnd"/>
            <w:proofErr w:type="gramEnd"/>
            <w:r w:rsidRPr="00DB60B8">
              <w:rPr>
                <w:color w:val="000000" w:themeColor="text1"/>
                <w:sz w:val="16"/>
                <w:szCs w:val="16"/>
                <w:lang w:val="en-US"/>
              </w:rPr>
              <w:t>('string', 'Topping');</w:t>
            </w:r>
          </w:p>
          <w:p w14:paraId="00000208" w14:textId="77777777" w:rsidR="003F393B" w:rsidRPr="00DB60B8" w:rsidRDefault="00842017">
            <w:pPr>
              <w:ind w:left="1440"/>
              <w:rPr>
                <w:color w:val="000000" w:themeColor="text1"/>
                <w:sz w:val="16"/>
                <w:szCs w:val="16"/>
                <w:lang w:val="en-US"/>
              </w:rPr>
            </w:pPr>
            <w:r w:rsidRPr="00DB60B8">
              <w:rPr>
                <w:color w:val="000000" w:themeColor="text1"/>
                <w:sz w:val="16"/>
                <w:szCs w:val="16"/>
                <w:lang w:val="en-US"/>
              </w:rPr>
              <w:t xml:space="preserve">        </w:t>
            </w:r>
            <w:proofErr w:type="spellStart"/>
            <w:proofErr w:type="gramStart"/>
            <w:r w:rsidRPr="00DB60B8">
              <w:rPr>
                <w:color w:val="000000" w:themeColor="text1"/>
                <w:sz w:val="16"/>
                <w:szCs w:val="16"/>
                <w:lang w:val="en-US"/>
              </w:rPr>
              <w:t>data.addColumn</w:t>
            </w:r>
            <w:proofErr w:type="spellEnd"/>
            <w:proofErr w:type="gramEnd"/>
            <w:r w:rsidRPr="00DB60B8">
              <w:rPr>
                <w:color w:val="000000" w:themeColor="text1"/>
                <w:sz w:val="16"/>
                <w:szCs w:val="16"/>
                <w:lang w:val="en-US"/>
              </w:rPr>
              <w:t>('number', '</w:t>
            </w:r>
            <w:proofErr w:type="spellStart"/>
            <w:r w:rsidRPr="00DB60B8">
              <w:rPr>
                <w:color w:val="000000" w:themeColor="text1"/>
                <w:sz w:val="16"/>
                <w:szCs w:val="16"/>
                <w:lang w:val="en-US"/>
              </w:rPr>
              <w:t>Porciones</w:t>
            </w:r>
            <w:proofErr w:type="spellEnd"/>
            <w:r w:rsidRPr="00DB60B8">
              <w:rPr>
                <w:color w:val="000000" w:themeColor="text1"/>
                <w:sz w:val="16"/>
                <w:szCs w:val="16"/>
                <w:lang w:val="en-US"/>
              </w:rPr>
              <w:t>');</w:t>
            </w:r>
          </w:p>
          <w:p w14:paraId="00000209" w14:textId="77777777" w:rsidR="003F393B" w:rsidRPr="00DB60B8" w:rsidRDefault="00842017">
            <w:pPr>
              <w:ind w:left="1440"/>
              <w:rPr>
                <w:color w:val="000000" w:themeColor="text1"/>
                <w:sz w:val="16"/>
                <w:szCs w:val="16"/>
                <w:lang w:val="en-US"/>
              </w:rPr>
            </w:pPr>
            <w:r w:rsidRPr="00DB60B8">
              <w:rPr>
                <w:color w:val="000000" w:themeColor="text1"/>
                <w:sz w:val="16"/>
                <w:szCs w:val="16"/>
                <w:lang w:val="en-US"/>
              </w:rPr>
              <w:t xml:space="preserve">        </w:t>
            </w:r>
            <w:proofErr w:type="spellStart"/>
            <w:proofErr w:type="gramStart"/>
            <w:r w:rsidRPr="00DB60B8">
              <w:rPr>
                <w:color w:val="000000" w:themeColor="text1"/>
                <w:sz w:val="16"/>
                <w:szCs w:val="16"/>
                <w:lang w:val="en-US"/>
              </w:rPr>
              <w:t>data.addRows</w:t>
            </w:r>
            <w:proofErr w:type="spellEnd"/>
            <w:proofErr w:type="gramEnd"/>
            <w:r w:rsidRPr="00DB60B8">
              <w:rPr>
                <w:color w:val="000000" w:themeColor="text1"/>
                <w:sz w:val="16"/>
                <w:szCs w:val="16"/>
                <w:lang w:val="en-US"/>
              </w:rPr>
              <w:t>([</w:t>
            </w:r>
          </w:p>
          <w:p w14:paraId="0000020A" w14:textId="77777777" w:rsidR="003F393B" w:rsidRPr="00DB60B8" w:rsidRDefault="00842017">
            <w:pPr>
              <w:ind w:left="1440"/>
              <w:rPr>
                <w:color w:val="000000" w:themeColor="text1"/>
                <w:sz w:val="16"/>
                <w:szCs w:val="16"/>
                <w:lang w:val="en-US"/>
              </w:rPr>
            </w:pPr>
            <w:r w:rsidRPr="00DB60B8">
              <w:rPr>
                <w:color w:val="000000" w:themeColor="text1"/>
                <w:sz w:val="16"/>
                <w:szCs w:val="16"/>
                <w:lang w:val="en-US"/>
              </w:rPr>
              <w:t xml:space="preserve">          ['</w:t>
            </w:r>
            <w:proofErr w:type="spellStart"/>
            <w:r w:rsidRPr="00DB60B8">
              <w:rPr>
                <w:color w:val="000000" w:themeColor="text1"/>
                <w:sz w:val="16"/>
                <w:szCs w:val="16"/>
                <w:lang w:val="en-US"/>
              </w:rPr>
              <w:t>Champiñones</w:t>
            </w:r>
            <w:proofErr w:type="spellEnd"/>
            <w:r w:rsidRPr="00DB60B8">
              <w:rPr>
                <w:color w:val="000000" w:themeColor="text1"/>
                <w:sz w:val="16"/>
                <w:szCs w:val="16"/>
                <w:lang w:val="en-US"/>
              </w:rPr>
              <w:t>', 3],</w:t>
            </w:r>
          </w:p>
          <w:p w14:paraId="0000020B" w14:textId="77777777" w:rsidR="003F393B" w:rsidRPr="00DB60B8" w:rsidRDefault="00842017">
            <w:pPr>
              <w:ind w:left="1440"/>
              <w:rPr>
                <w:color w:val="000000" w:themeColor="text1"/>
                <w:sz w:val="16"/>
                <w:szCs w:val="16"/>
                <w:lang w:val="en-US"/>
              </w:rPr>
            </w:pPr>
            <w:r w:rsidRPr="00DB60B8">
              <w:rPr>
                <w:color w:val="000000" w:themeColor="text1"/>
                <w:sz w:val="16"/>
                <w:szCs w:val="16"/>
                <w:lang w:val="en-US"/>
              </w:rPr>
              <w:t xml:space="preserve">          ['</w:t>
            </w:r>
            <w:proofErr w:type="spellStart"/>
            <w:r w:rsidRPr="00DB60B8">
              <w:rPr>
                <w:color w:val="000000" w:themeColor="text1"/>
                <w:sz w:val="16"/>
                <w:szCs w:val="16"/>
                <w:lang w:val="en-US"/>
              </w:rPr>
              <w:t>Cebolla</w:t>
            </w:r>
            <w:proofErr w:type="spellEnd"/>
            <w:r w:rsidRPr="00DB60B8">
              <w:rPr>
                <w:color w:val="000000" w:themeColor="text1"/>
                <w:sz w:val="16"/>
                <w:szCs w:val="16"/>
                <w:lang w:val="en-US"/>
              </w:rPr>
              <w:t>', 1],</w:t>
            </w:r>
          </w:p>
          <w:p w14:paraId="0000020C" w14:textId="77777777" w:rsidR="003F393B" w:rsidRPr="00DB60B8" w:rsidRDefault="00842017">
            <w:pPr>
              <w:ind w:left="1440"/>
              <w:rPr>
                <w:color w:val="000000" w:themeColor="text1"/>
                <w:sz w:val="16"/>
                <w:szCs w:val="16"/>
                <w:lang w:val="en-US"/>
              </w:rPr>
            </w:pPr>
            <w:r w:rsidRPr="00DB60B8">
              <w:rPr>
                <w:color w:val="000000" w:themeColor="text1"/>
                <w:sz w:val="16"/>
                <w:szCs w:val="16"/>
                <w:lang w:val="en-US"/>
              </w:rPr>
              <w:t xml:space="preserve">          ['</w:t>
            </w:r>
            <w:proofErr w:type="spellStart"/>
            <w:r w:rsidRPr="00DB60B8">
              <w:rPr>
                <w:color w:val="000000" w:themeColor="text1"/>
                <w:sz w:val="16"/>
                <w:szCs w:val="16"/>
                <w:lang w:val="en-US"/>
              </w:rPr>
              <w:t>Aceitunas</w:t>
            </w:r>
            <w:proofErr w:type="spellEnd"/>
            <w:r w:rsidRPr="00DB60B8">
              <w:rPr>
                <w:color w:val="000000" w:themeColor="text1"/>
                <w:sz w:val="16"/>
                <w:szCs w:val="16"/>
                <w:lang w:val="en-US"/>
              </w:rPr>
              <w:t>', 1],</w:t>
            </w:r>
          </w:p>
          <w:p w14:paraId="0000020D" w14:textId="77777777" w:rsidR="003F393B" w:rsidRPr="00DB60B8" w:rsidRDefault="00842017">
            <w:pPr>
              <w:ind w:left="1440"/>
              <w:rPr>
                <w:color w:val="000000" w:themeColor="text1"/>
                <w:sz w:val="16"/>
                <w:szCs w:val="16"/>
              </w:rPr>
            </w:pPr>
            <w:r w:rsidRPr="00DB60B8">
              <w:rPr>
                <w:color w:val="000000" w:themeColor="text1"/>
                <w:sz w:val="16"/>
                <w:szCs w:val="16"/>
                <w:lang w:val="en-US"/>
              </w:rPr>
              <w:t xml:space="preserve">          </w:t>
            </w:r>
            <w:r w:rsidRPr="00DB60B8">
              <w:rPr>
                <w:color w:val="000000" w:themeColor="text1"/>
                <w:sz w:val="16"/>
                <w:szCs w:val="16"/>
              </w:rPr>
              <w:t>['</w:t>
            </w:r>
            <w:proofErr w:type="spellStart"/>
            <w:r w:rsidRPr="00DB60B8">
              <w:rPr>
                <w:color w:val="000000" w:themeColor="text1"/>
                <w:sz w:val="16"/>
                <w:szCs w:val="16"/>
              </w:rPr>
              <w:t>Zucchini</w:t>
            </w:r>
            <w:proofErr w:type="spellEnd"/>
            <w:r w:rsidRPr="00DB60B8">
              <w:rPr>
                <w:color w:val="000000" w:themeColor="text1"/>
                <w:sz w:val="16"/>
                <w:szCs w:val="16"/>
              </w:rPr>
              <w:t>', 1],</w:t>
            </w:r>
          </w:p>
          <w:p w14:paraId="0000020E" w14:textId="77777777" w:rsidR="003F393B" w:rsidRPr="00DB60B8" w:rsidRDefault="00842017">
            <w:pPr>
              <w:ind w:left="1440"/>
              <w:rPr>
                <w:color w:val="000000" w:themeColor="text1"/>
                <w:sz w:val="16"/>
                <w:szCs w:val="16"/>
              </w:rPr>
            </w:pPr>
            <w:r w:rsidRPr="00DB60B8">
              <w:rPr>
                <w:color w:val="000000" w:themeColor="text1"/>
                <w:sz w:val="16"/>
                <w:szCs w:val="16"/>
              </w:rPr>
              <w:t xml:space="preserve">          ['</w:t>
            </w:r>
            <w:proofErr w:type="spellStart"/>
            <w:r w:rsidRPr="00DB60B8">
              <w:rPr>
                <w:color w:val="000000" w:themeColor="text1"/>
                <w:sz w:val="16"/>
                <w:szCs w:val="16"/>
              </w:rPr>
              <w:t>Pepperoni</w:t>
            </w:r>
            <w:proofErr w:type="spellEnd"/>
            <w:r w:rsidRPr="00DB60B8">
              <w:rPr>
                <w:color w:val="000000" w:themeColor="text1"/>
                <w:sz w:val="16"/>
                <w:szCs w:val="16"/>
              </w:rPr>
              <w:t>', 2]</w:t>
            </w:r>
          </w:p>
          <w:p w14:paraId="0000020F" w14:textId="77777777" w:rsidR="003F393B" w:rsidRPr="00DB60B8" w:rsidRDefault="00842017">
            <w:pPr>
              <w:ind w:left="1440"/>
              <w:rPr>
                <w:color w:val="000000" w:themeColor="text1"/>
                <w:sz w:val="16"/>
                <w:szCs w:val="16"/>
              </w:rPr>
            </w:pPr>
            <w:r w:rsidRPr="00DB60B8">
              <w:rPr>
                <w:color w:val="000000" w:themeColor="text1"/>
                <w:sz w:val="16"/>
                <w:szCs w:val="16"/>
              </w:rPr>
              <w:lastRenderedPageBreak/>
              <w:t xml:space="preserve">        ]);</w:t>
            </w:r>
          </w:p>
          <w:p w14:paraId="00000210" w14:textId="77777777" w:rsidR="003F393B" w:rsidRPr="00DB60B8" w:rsidRDefault="003F393B">
            <w:pPr>
              <w:ind w:left="1440"/>
              <w:rPr>
                <w:color w:val="000000" w:themeColor="text1"/>
                <w:sz w:val="16"/>
                <w:szCs w:val="16"/>
              </w:rPr>
            </w:pPr>
          </w:p>
          <w:p w14:paraId="00000211" w14:textId="77777777" w:rsidR="003F393B" w:rsidRPr="00DB60B8" w:rsidRDefault="00842017">
            <w:pPr>
              <w:ind w:left="1440"/>
              <w:rPr>
                <w:color w:val="000000" w:themeColor="text1"/>
                <w:sz w:val="16"/>
                <w:szCs w:val="16"/>
              </w:rPr>
            </w:pPr>
            <w:r w:rsidRPr="00DB60B8">
              <w:rPr>
                <w:color w:val="000000" w:themeColor="text1"/>
                <w:sz w:val="16"/>
                <w:szCs w:val="16"/>
              </w:rPr>
              <w:t xml:space="preserve">        // Configuración de las opciones del gráfico</w:t>
            </w:r>
          </w:p>
          <w:p w14:paraId="00000212" w14:textId="77777777" w:rsidR="003F393B" w:rsidRPr="00DB60B8" w:rsidRDefault="00842017">
            <w:pPr>
              <w:ind w:left="1440"/>
              <w:rPr>
                <w:color w:val="000000" w:themeColor="text1"/>
                <w:sz w:val="16"/>
                <w:szCs w:val="16"/>
              </w:rPr>
            </w:pPr>
            <w:r w:rsidRPr="00DB60B8">
              <w:rPr>
                <w:color w:val="000000" w:themeColor="text1"/>
                <w:sz w:val="16"/>
                <w:szCs w:val="16"/>
              </w:rPr>
              <w:t xml:space="preserve">        </w:t>
            </w:r>
            <w:proofErr w:type="spellStart"/>
            <w:r w:rsidRPr="00DB60B8">
              <w:rPr>
                <w:color w:val="000000" w:themeColor="text1"/>
                <w:sz w:val="16"/>
                <w:szCs w:val="16"/>
              </w:rPr>
              <w:t>var</w:t>
            </w:r>
            <w:proofErr w:type="spellEnd"/>
            <w:r w:rsidRPr="00DB60B8">
              <w:rPr>
                <w:color w:val="000000" w:themeColor="text1"/>
                <w:sz w:val="16"/>
                <w:szCs w:val="16"/>
              </w:rPr>
              <w:t xml:space="preserve"> </w:t>
            </w:r>
            <w:proofErr w:type="spellStart"/>
            <w:r w:rsidRPr="00DB60B8">
              <w:rPr>
                <w:color w:val="000000" w:themeColor="text1"/>
                <w:sz w:val="16"/>
                <w:szCs w:val="16"/>
              </w:rPr>
              <w:t>options</w:t>
            </w:r>
            <w:proofErr w:type="spellEnd"/>
            <w:r w:rsidRPr="00DB60B8">
              <w:rPr>
                <w:color w:val="000000" w:themeColor="text1"/>
                <w:sz w:val="16"/>
                <w:szCs w:val="16"/>
              </w:rPr>
              <w:t xml:space="preserve"> = {'</w:t>
            </w:r>
            <w:proofErr w:type="spellStart"/>
            <w:r w:rsidRPr="00DB60B8">
              <w:rPr>
                <w:color w:val="000000" w:themeColor="text1"/>
                <w:sz w:val="16"/>
                <w:szCs w:val="16"/>
              </w:rPr>
              <w:t>title</w:t>
            </w:r>
            <w:proofErr w:type="spellEnd"/>
            <w:r w:rsidRPr="00DB60B8">
              <w:rPr>
                <w:color w:val="000000" w:themeColor="text1"/>
                <w:sz w:val="16"/>
                <w:szCs w:val="16"/>
              </w:rPr>
              <w:t>':'¿Cuánta pizza comí anoche?',</w:t>
            </w:r>
          </w:p>
          <w:p w14:paraId="00000213" w14:textId="77777777" w:rsidR="003F393B" w:rsidRPr="00DB60B8" w:rsidRDefault="00842017">
            <w:pPr>
              <w:ind w:left="1440"/>
              <w:rPr>
                <w:color w:val="000000" w:themeColor="text1"/>
                <w:sz w:val="16"/>
                <w:szCs w:val="16"/>
              </w:rPr>
            </w:pPr>
            <w:r w:rsidRPr="00DB60B8">
              <w:rPr>
                <w:color w:val="000000" w:themeColor="text1"/>
                <w:sz w:val="16"/>
                <w:szCs w:val="16"/>
              </w:rPr>
              <w:t xml:space="preserve">                       'width':400,</w:t>
            </w:r>
          </w:p>
          <w:p w14:paraId="00000214" w14:textId="77777777" w:rsidR="003F393B" w:rsidRPr="00DB60B8" w:rsidRDefault="00842017">
            <w:pPr>
              <w:ind w:left="1440"/>
              <w:rPr>
                <w:color w:val="000000" w:themeColor="text1"/>
                <w:sz w:val="16"/>
                <w:szCs w:val="16"/>
              </w:rPr>
            </w:pPr>
            <w:r w:rsidRPr="00DB60B8">
              <w:rPr>
                <w:color w:val="000000" w:themeColor="text1"/>
                <w:sz w:val="16"/>
                <w:szCs w:val="16"/>
              </w:rPr>
              <w:t xml:space="preserve">                       'height':300};</w:t>
            </w:r>
          </w:p>
          <w:p w14:paraId="00000215" w14:textId="77777777" w:rsidR="003F393B" w:rsidRPr="00DB60B8" w:rsidRDefault="003F393B">
            <w:pPr>
              <w:ind w:left="1440"/>
              <w:rPr>
                <w:color w:val="000000" w:themeColor="text1"/>
                <w:sz w:val="16"/>
                <w:szCs w:val="16"/>
              </w:rPr>
            </w:pPr>
          </w:p>
          <w:p w14:paraId="00000216" w14:textId="77777777" w:rsidR="003F393B" w:rsidRPr="00DB60B8" w:rsidRDefault="00842017">
            <w:pPr>
              <w:ind w:left="1440"/>
              <w:rPr>
                <w:color w:val="000000" w:themeColor="text1"/>
                <w:sz w:val="16"/>
                <w:szCs w:val="16"/>
              </w:rPr>
            </w:pPr>
            <w:r w:rsidRPr="00DB60B8">
              <w:rPr>
                <w:color w:val="000000" w:themeColor="text1"/>
                <w:sz w:val="16"/>
                <w:szCs w:val="16"/>
              </w:rPr>
              <w:t xml:space="preserve">        // Instanciar y dibujar el gráfico, pasando algunas opciones.</w:t>
            </w:r>
          </w:p>
          <w:p w14:paraId="00000217" w14:textId="77777777" w:rsidR="003F393B" w:rsidRPr="00DB60B8" w:rsidRDefault="00842017">
            <w:pPr>
              <w:ind w:left="1440"/>
              <w:rPr>
                <w:color w:val="000000" w:themeColor="text1"/>
                <w:sz w:val="16"/>
                <w:szCs w:val="16"/>
              </w:rPr>
            </w:pPr>
            <w:r w:rsidRPr="00DB60B8">
              <w:rPr>
                <w:color w:val="000000" w:themeColor="text1"/>
                <w:sz w:val="16"/>
                <w:szCs w:val="16"/>
              </w:rPr>
              <w:t xml:space="preserve">        </w:t>
            </w:r>
            <w:proofErr w:type="spellStart"/>
            <w:r w:rsidRPr="00DB60B8">
              <w:rPr>
                <w:color w:val="000000" w:themeColor="text1"/>
                <w:sz w:val="16"/>
                <w:szCs w:val="16"/>
              </w:rPr>
              <w:t>var</w:t>
            </w:r>
            <w:proofErr w:type="spellEnd"/>
            <w:r w:rsidRPr="00DB60B8">
              <w:rPr>
                <w:color w:val="000000" w:themeColor="text1"/>
                <w:sz w:val="16"/>
                <w:szCs w:val="16"/>
              </w:rPr>
              <w:t xml:space="preserve"> chart = new </w:t>
            </w:r>
            <w:proofErr w:type="gramStart"/>
            <w:r w:rsidRPr="00DB60B8">
              <w:rPr>
                <w:color w:val="000000" w:themeColor="text1"/>
                <w:sz w:val="16"/>
                <w:szCs w:val="16"/>
              </w:rPr>
              <w:t>google.visualization</w:t>
            </w:r>
            <w:proofErr w:type="gramEnd"/>
            <w:r w:rsidRPr="00DB60B8">
              <w:rPr>
                <w:color w:val="000000" w:themeColor="text1"/>
                <w:sz w:val="16"/>
                <w:szCs w:val="16"/>
              </w:rPr>
              <w:t>.PieChart(document.getElementById('chart_div'));</w:t>
            </w:r>
          </w:p>
          <w:p w14:paraId="00000218" w14:textId="77777777" w:rsidR="003F393B" w:rsidRPr="00DB60B8" w:rsidRDefault="00842017">
            <w:pPr>
              <w:ind w:left="1440"/>
              <w:rPr>
                <w:color w:val="000000" w:themeColor="text1"/>
                <w:sz w:val="16"/>
                <w:szCs w:val="16"/>
                <w:lang w:val="en-US"/>
              </w:rPr>
            </w:pPr>
            <w:r w:rsidRPr="00DB60B8">
              <w:rPr>
                <w:color w:val="000000" w:themeColor="text1"/>
                <w:sz w:val="16"/>
                <w:szCs w:val="16"/>
              </w:rPr>
              <w:t xml:space="preserve">        </w:t>
            </w:r>
            <w:proofErr w:type="spellStart"/>
            <w:proofErr w:type="gramStart"/>
            <w:r w:rsidRPr="00DB60B8">
              <w:rPr>
                <w:color w:val="000000" w:themeColor="text1"/>
                <w:sz w:val="16"/>
                <w:szCs w:val="16"/>
                <w:lang w:val="en-US"/>
              </w:rPr>
              <w:t>chart.draw</w:t>
            </w:r>
            <w:proofErr w:type="spellEnd"/>
            <w:proofErr w:type="gramEnd"/>
            <w:r w:rsidRPr="00DB60B8">
              <w:rPr>
                <w:color w:val="000000" w:themeColor="text1"/>
                <w:sz w:val="16"/>
                <w:szCs w:val="16"/>
                <w:lang w:val="en-US"/>
              </w:rPr>
              <w:t>(data, options);</w:t>
            </w:r>
          </w:p>
          <w:p w14:paraId="00000219" w14:textId="77777777" w:rsidR="003F393B" w:rsidRPr="00DB60B8" w:rsidRDefault="00842017">
            <w:pPr>
              <w:ind w:left="1440"/>
              <w:rPr>
                <w:color w:val="000000" w:themeColor="text1"/>
                <w:sz w:val="16"/>
                <w:szCs w:val="16"/>
                <w:lang w:val="en-US"/>
              </w:rPr>
            </w:pPr>
            <w:r w:rsidRPr="00DB60B8">
              <w:rPr>
                <w:color w:val="000000" w:themeColor="text1"/>
                <w:sz w:val="16"/>
                <w:szCs w:val="16"/>
                <w:lang w:val="en-US"/>
              </w:rPr>
              <w:t xml:space="preserve">      }</w:t>
            </w:r>
          </w:p>
          <w:p w14:paraId="0000021A" w14:textId="77777777" w:rsidR="003F393B" w:rsidRPr="00DB60B8" w:rsidRDefault="00842017">
            <w:pPr>
              <w:ind w:left="1440"/>
              <w:rPr>
                <w:color w:val="000000" w:themeColor="text1"/>
                <w:sz w:val="16"/>
                <w:szCs w:val="16"/>
                <w:lang w:val="en-US"/>
              </w:rPr>
            </w:pPr>
            <w:r w:rsidRPr="00DB60B8">
              <w:rPr>
                <w:color w:val="000000" w:themeColor="text1"/>
                <w:sz w:val="16"/>
                <w:szCs w:val="16"/>
                <w:lang w:val="en-US"/>
              </w:rPr>
              <w:t xml:space="preserve">    &lt;/script&gt;</w:t>
            </w:r>
          </w:p>
          <w:p w14:paraId="0000021B" w14:textId="77777777" w:rsidR="003F393B" w:rsidRPr="00DB60B8" w:rsidRDefault="00842017">
            <w:pPr>
              <w:ind w:left="720"/>
              <w:rPr>
                <w:color w:val="000000" w:themeColor="text1"/>
                <w:sz w:val="16"/>
                <w:szCs w:val="16"/>
                <w:lang w:val="en-US"/>
              </w:rPr>
            </w:pPr>
            <w:r w:rsidRPr="00DB60B8">
              <w:rPr>
                <w:color w:val="000000" w:themeColor="text1"/>
                <w:sz w:val="16"/>
                <w:szCs w:val="16"/>
                <w:lang w:val="en-US"/>
              </w:rPr>
              <w:t xml:space="preserve">  &lt;/head&gt;</w:t>
            </w:r>
          </w:p>
          <w:p w14:paraId="0000021C" w14:textId="77777777" w:rsidR="003F393B" w:rsidRPr="00DB60B8" w:rsidRDefault="003F393B">
            <w:pPr>
              <w:ind w:left="720"/>
              <w:rPr>
                <w:color w:val="000000" w:themeColor="text1"/>
                <w:sz w:val="16"/>
                <w:szCs w:val="16"/>
                <w:lang w:val="en-US"/>
              </w:rPr>
            </w:pPr>
          </w:p>
          <w:p w14:paraId="0000021D" w14:textId="77777777" w:rsidR="003F393B" w:rsidRPr="00DB60B8" w:rsidRDefault="00842017">
            <w:pPr>
              <w:ind w:left="720"/>
              <w:rPr>
                <w:color w:val="000000" w:themeColor="text1"/>
                <w:sz w:val="16"/>
                <w:szCs w:val="16"/>
                <w:lang w:val="en-US"/>
              </w:rPr>
            </w:pPr>
            <w:r w:rsidRPr="00DB60B8">
              <w:rPr>
                <w:color w:val="000000" w:themeColor="text1"/>
                <w:sz w:val="16"/>
                <w:szCs w:val="16"/>
                <w:lang w:val="en-US"/>
              </w:rPr>
              <w:t xml:space="preserve">  &lt;body&gt;</w:t>
            </w:r>
          </w:p>
          <w:p w14:paraId="0000021E" w14:textId="77777777" w:rsidR="003F393B" w:rsidRPr="00DB60B8" w:rsidRDefault="00842017">
            <w:pPr>
              <w:ind w:left="1440"/>
              <w:rPr>
                <w:color w:val="000000" w:themeColor="text1"/>
                <w:sz w:val="16"/>
                <w:szCs w:val="16"/>
                <w:lang w:val="en-US"/>
              </w:rPr>
            </w:pPr>
            <w:r w:rsidRPr="00DB60B8">
              <w:rPr>
                <w:color w:val="000000" w:themeColor="text1"/>
                <w:sz w:val="16"/>
                <w:szCs w:val="16"/>
                <w:lang w:val="en-US"/>
              </w:rPr>
              <w:t xml:space="preserve">    </w:t>
            </w:r>
            <w:proofErr w:type="gramStart"/>
            <w:r w:rsidRPr="00DB60B8">
              <w:rPr>
                <w:color w:val="000000" w:themeColor="text1"/>
                <w:sz w:val="16"/>
                <w:szCs w:val="16"/>
                <w:lang w:val="en-US"/>
              </w:rPr>
              <w:t>&lt;!--</w:t>
            </w:r>
            <w:proofErr w:type="spellStart"/>
            <w:proofErr w:type="gramEnd"/>
            <w:r w:rsidRPr="00DB60B8">
              <w:rPr>
                <w:color w:val="000000" w:themeColor="text1"/>
                <w:sz w:val="16"/>
                <w:szCs w:val="16"/>
                <w:lang w:val="en-US"/>
              </w:rPr>
              <w:t>Div</w:t>
            </w:r>
            <w:proofErr w:type="spellEnd"/>
            <w:r w:rsidRPr="00DB60B8">
              <w:rPr>
                <w:color w:val="000000" w:themeColor="text1"/>
                <w:sz w:val="16"/>
                <w:szCs w:val="16"/>
                <w:lang w:val="en-US"/>
              </w:rPr>
              <w:t xml:space="preserve"> that will hold the pie chart--&gt;</w:t>
            </w:r>
          </w:p>
          <w:p w14:paraId="0000021F" w14:textId="77777777" w:rsidR="003F393B" w:rsidRPr="00DB60B8" w:rsidRDefault="00842017">
            <w:pPr>
              <w:ind w:left="1440"/>
              <w:rPr>
                <w:color w:val="000000" w:themeColor="text1"/>
                <w:sz w:val="16"/>
                <w:szCs w:val="16"/>
                <w:lang w:val="en-US"/>
              </w:rPr>
            </w:pPr>
            <w:r w:rsidRPr="00DB60B8">
              <w:rPr>
                <w:color w:val="000000" w:themeColor="text1"/>
                <w:sz w:val="16"/>
                <w:szCs w:val="16"/>
                <w:lang w:val="en-US"/>
              </w:rPr>
              <w:t xml:space="preserve">    &lt;div id="</w:t>
            </w:r>
            <w:proofErr w:type="spellStart"/>
            <w:r w:rsidRPr="00DB60B8">
              <w:rPr>
                <w:color w:val="000000" w:themeColor="text1"/>
                <w:sz w:val="16"/>
                <w:szCs w:val="16"/>
                <w:lang w:val="en-US"/>
              </w:rPr>
              <w:t>chart_div</w:t>
            </w:r>
            <w:proofErr w:type="spellEnd"/>
            <w:r w:rsidRPr="00DB60B8">
              <w:rPr>
                <w:color w:val="000000" w:themeColor="text1"/>
                <w:sz w:val="16"/>
                <w:szCs w:val="16"/>
                <w:lang w:val="en-US"/>
              </w:rPr>
              <w:t>"&gt;&lt;/div&gt;</w:t>
            </w:r>
          </w:p>
          <w:p w14:paraId="00000220" w14:textId="77777777" w:rsidR="003F393B" w:rsidRPr="00DB60B8" w:rsidRDefault="00842017">
            <w:pPr>
              <w:ind w:left="720"/>
              <w:rPr>
                <w:color w:val="000000" w:themeColor="text1"/>
                <w:sz w:val="16"/>
                <w:szCs w:val="16"/>
              </w:rPr>
            </w:pPr>
            <w:r w:rsidRPr="00DB60B8">
              <w:rPr>
                <w:color w:val="000000" w:themeColor="text1"/>
                <w:sz w:val="16"/>
                <w:szCs w:val="16"/>
                <w:lang w:val="en-US"/>
              </w:rPr>
              <w:t xml:space="preserve">  </w:t>
            </w:r>
            <w:r w:rsidRPr="00DB60B8">
              <w:rPr>
                <w:color w:val="000000" w:themeColor="text1"/>
                <w:sz w:val="16"/>
                <w:szCs w:val="16"/>
              </w:rPr>
              <w:t>&lt;/</w:t>
            </w:r>
            <w:proofErr w:type="spellStart"/>
            <w:r w:rsidRPr="00DB60B8">
              <w:rPr>
                <w:color w:val="000000" w:themeColor="text1"/>
                <w:sz w:val="16"/>
                <w:szCs w:val="16"/>
              </w:rPr>
              <w:t>body</w:t>
            </w:r>
            <w:proofErr w:type="spellEnd"/>
            <w:r w:rsidRPr="00DB60B8">
              <w:rPr>
                <w:color w:val="000000" w:themeColor="text1"/>
                <w:sz w:val="16"/>
                <w:szCs w:val="16"/>
              </w:rPr>
              <w:t>&gt;</w:t>
            </w:r>
          </w:p>
          <w:p w14:paraId="00000221" w14:textId="77777777" w:rsidR="003F393B" w:rsidRPr="00DB60B8" w:rsidRDefault="00842017">
            <w:pPr>
              <w:rPr>
                <w:color w:val="000000" w:themeColor="text1"/>
                <w:sz w:val="16"/>
                <w:szCs w:val="16"/>
              </w:rPr>
            </w:pPr>
            <w:r w:rsidRPr="00DB60B8">
              <w:rPr>
                <w:color w:val="000000" w:themeColor="text1"/>
                <w:sz w:val="16"/>
                <w:szCs w:val="16"/>
              </w:rPr>
              <w:t>&lt;/</w:t>
            </w:r>
            <w:proofErr w:type="spellStart"/>
            <w:r w:rsidRPr="00DB60B8">
              <w:rPr>
                <w:color w:val="000000" w:themeColor="text1"/>
                <w:sz w:val="16"/>
                <w:szCs w:val="16"/>
              </w:rPr>
              <w:t>html</w:t>
            </w:r>
            <w:proofErr w:type="spellEnd"/>
            <w:r w:rsidRPr="00DB60B8">
              <w:rPr>
                <w:color w:val="000000" w:themeColor="text1"/>
                <w:sz w:val="16"/>
                <w:szCs w:val="16"/>
              </w:rPr>
              <w:t>&gt;</w:t>
            </w:r>
          </w:p>
          <w:p w14:paraId="00000222" w14:textId="77777777" w:rsidR="003F393B" w:rsidRPr="00DB60B8" w:rsidRDefault="003F393B">
            <w:pPr>
              <w:spacing w:after="120"/>
              <w:rPr>
                <w:color w:val="000000" w:themeColor="text1"/>
              </w:rPr>
            </w:pPr>
          </w:p>
          <w:p w14:paraId="00000223" w14:textId="77777777" w:rsidR="003F393B" w:rsidRPr="00DB60B8" w:rsidRDefault="00842017">
            <w:pPr>
              <w:spacing w:after="120"/>
              <w:rPr>
                <w:color w:val="000000" w:themeColor="text1"/>
                <w:lang w:val="it-IT"/>
              </w:rPr>
            </w:pPr>
            <w:r w:rsidRPr="00DB60B8">
              <w:rPr>
                <w:color w:val="000000" w:themeColor="text1"/>
              </w:rPr>
              <w:t xml:space="preserve">Se incluye el siguiente enlace para descarga directa del archivo en </w:t>
            </w:r>
            <w:proofErr w:type="spellStart"/>
            <w:r w:rsidRPr="00DB60B8">
              <w:rPr>
                <w:color w:val="000000" w:themeColor="text1"/>
              </w:rPr>
              <w:t>html</w:t>
            </w:r>
            <w:proofErr w:type="spellEnd"/>
            <w:r w:rsidRPr="00DB60B8">
              <w:rPr>
                <w:color w:val="000000" w:themeColor="text1"/>
              </w:rPr>
              <w:t xml:space="preserve"> con el código. </w:t>
            </w:r>
            <w:r w:rsidRPr="00DB60B8">
              <w:rPr>
                <w:color w:val="000000" w:themeColor="text1"/>
                <w:lang w:val="it-IT"/>
              </w:rPr>
              <w:t>(</w:t>
            </w:r>
            <w:proofErr w:type="spellStart"/>
            <w:r w:rsidRPr="00DB60B8">
              <w:rPr>
                <w:color w:val="000000" w:themeColor="text1"/>
                <w:lang w:val="it-IT"/>
              </w:rPr>
              <w:t>Archivo</w:t>
            </w:r>
            <w:proofErr w:type="spellEnd"/>
            <w:r w:rsidRPr="00DB60B8">
              <w:rPr>
                <w:color w:val="000000" w:themeColor="text1"/>
                <w:lang w:val="it-IT"/>
              </w:rPr>
              <w:t>: chart.html).</w:t>
            </w:r>
          </w:p>
          <w:p w14:paraId="00000224" w14:textId="77777777" w:rsidR="003F393B" w:rsidRPr="00DB60B8" w:rsidRDefault="000A2761">
            <w:pPr>
              <w:spacing w:after="120"/>
              <w:rPr>
                <w:color w:val="000000" w:themeColor="text1"/>
                <w:lang w:val="it-IT"/>
              </w:rPr>
            </w:pPr>
            <w:hyperlink r:id="rId54">
              <w:r w:rsidR="00842017" w:rsidRPr="00DB60B8">
                <w:rPr>
                  <w:color w:val="000000" w:themeColor="text1"/>
                  <w:u w:val="single"/>
                  <w:lang w:val="it-IT"/>
                </w:rPr>
                <w:t>https://developers-dot-devsite-v2-prod.appspot.com/chart/interactive/docs/quick_start</w:t>
              </w:r>
            </w:hyperlink>
          </w:p>
          <w:p w14:paraId="00000225" w14:textId="77777777" w:rsidR="003F393B" w:rsidRPr="00DB60B8" w:rsidRDefault="003F393B">
            <w:pPr>
              <w:spacing w:after="120"/>
              <w:rPr>
                <w:color w:val="000000" w:themeColor="text1"/>
                <w:lang w:val="it-IT"/>
              </w:rPr>
            </w:pPr>
          </w:p>
          <w:p w14:paraId="00000226" w14:textId="77777777" w:rsidR="003F393B" w:rsidRPr="00DB60B8" w:rsidRDefault="00842017">
            <w:pPr>
              <w:spacing w:after="120"/>
              <w:rPr>
                <w:color w:val="000000" w:themeColor="text1"/>
              </w:rPr>
            </w:pPr>
            <w:r w:rsidRPr="00DB60B8">
              <w:rPr>
                <w:color w:val="000000" w:themeColor="text1"/>
              </w:rPr>
              <w:t xml:space="preserve">El gráfico generado con este </w:t>
            </w:r>
            <w:proofErr w:type="gramStart"/>
            <w:r w:rsidRPr="00DB60B8">
              <w:rPr>
                <w:color w:val="000000" w:themeColor="text1"/>
              </w:rPr>
              <w:t>código,</w:t>
            </w:r>
            <w:proofErr w:type="gramEnd"/>
            <w:r w:rsidRPr="00DB60B8">
              <w:rPr>
                <w:color w:val="000000" w:themeColor="text1"/>
              </w:rPr>
              <w:t xml:space="preserve"> es interactivo (el usuario puede ubicar el puntero del mouse sobre las zonas del gráfico o las etiquetas para ver más información).</w:t>
            </w:r>
          </w:p>
          <w:p w14:paraId="00000227" w14:textId="77777777" w:rsidR="003F393B" w:rsidRPr="00DB60B8" w:rsidRDefault="003F393B">
            <w:pPr>
              <w:spacing w:after="120"/>
              <w:rPr>
                <w:color w:val="000000" w:themeColor="text1"/>
              </w:rPr>
            </w:pPr>
          </w:p>
          <w:p w14:paraId="00000228" w14:textId="77777777" w:rsidR="003F393B" w:rsidRPr="00DB60B8" w:rsidRDefault="00842017">
            <w:pPr>
              <w:spacing w:after="120"/>
              <w:rPr>
                <w:color w:val="000000" w:themeColor="text1"/>
              </w:rPr>
            </w:pPr>
            <w:r w:rsidRPr="00DB60B8">
              <w:rPr>
                <w:color w:val="000000" w:themeColor="text1"/>
              </w:rPr>
              <w:t xml:space="preserve">Para cambiar el tipo de gráfico y usar por ejemplo uno de barras, solo se debe modificar la línea </w:t>
            </w:r>
            <w:proofErr w:type="spellStart"/>
            <w:proofErr w:type="gramStart"/>
            <w:r w:rsidRPr="00DB60B8">
              <w:rPr>
                <w:rFonts w:ascii="Roboto Mono" w:eastAsia="Roboto Mono" w:hAnsi="Roboto Mono" w:cs="Roboto Mono"/>
                <w:color w:val="000000" w:themeColor="text1"/>
                <w:shd w:val="clear" w:color="auto" w:fill="F1F3F4"/>
              </w:rPr>
              <w:t>google.visualization</w:t>
            </w:r>
            <w:proofErr w:type="gramEnd"/>
            <w:r w:rsidRPr="00DB60B8">
              <w:rPr>
                <w:rFonts w:ascii="Roboto Mono" w:eastAsia="Roboto Mono" w:hAnsi="Roboto Mono" w:cs="Roboto Mono"/>
                <w:color w:val="000000" w:themeColor="text1"/>
                <w:shd w:val="clear" w:color="auto" w:fill="F1F3F4"/>
              </w:rPr>
              <w:t>.PieChart</w:t>
            </w:r>
            <w:proofErr w:type="spellEnd"/>
            <w:r w:rsidRPr="00DB60B8">
              <w:rPr>
                <w:rFonts w:ascii="Roboto Mono" w:eastAsia="Roboto Mono" w:hAnsi="Roboto Mono" w:cs="Roboto Mono"/>
                <w:i/>
                <w:color w:val="000000" w:themeColor="text1"/>
                <w:shd w:val="clear" w:color="auto" w:fill="F1F3F4"/>
              </w:rPr>
              <w:t xml:space="preserve"> </w:t>
            </w:r>
            <w:r w:rsidRPr="00DB60B8">
              <w:rPr>
                <w:color w:val="000000" w:themeColor="text1"/>
              </w:rPr>
              <w:t xml:space="preserve">donde se especifica que es una gráfica circular y usar </w:t>
            </w:r>
            <w:proofErr w:type="spellStart"/>
            <w:r w:rsidRPr="00DB60B8">
              <w:rPr>
                <w:rFonts w:ascii="Roboto Mono" w:eastAsia="Roboto Mono" w:hAnsi="Roboto Mono" w:cs="Roboto Mono"/>
                <w:color w:val="000000" w:themeColor="text1"/>
                <w:shd w:val="clear" w:color="auto" w:fill="F1F3F4"/>
              </w:rPr>
              <w:lastRenderedPageBreak/>
              <w:t>google.visualization.BarChart</w:t>
            </w:r>
            <w:proofErr w:type="spellEnd"/>
            <w:r w:rsidRPr="00DB60B8">
              <w:rPr>
                <w:rFonts w:ascii="Roboto Mono" w:eastAsia="Roboto Mono" w:hAnsi="Roboto Mono" w:cs="Roboto Mono"/>
                <w:color w:val="000000" w:themeColor="text1"/>
                <w:shd w:val="clear" w:color="auto" w:fill="F1F3F4"/>
              </w:rPr>
              <w:t xml:space="preserve">, </w:t>
            </w:r>
            <w:r w:rsidRPr="00DB60B8">
              <w:rPr>
                <w:color w:val="000000" w:themeColor="text1"/>
              </w:rPr>
              <w:t>para usar un gráfico de barras. La selección del tipo de gráfico dependerá del tipo de información a presentar, buscando que las visualizaciones seleccionadas faciliten la comprensión de la información.</w:t>
            </w:r>
          </w:p>
          <w:p w14:paraId="00000229" w14:textId="77777777" w:rsidR="003F393B" w:rsidRPr="00DB60B8" w:rsidRDefault="003F393B">
            <w:pPr>
              <w:spacing w:after="120"/>
              <w:rPr>
                <w:color w:val="000000" w:themeColor="text1"/>
              </w:rPr>
            </w:pPr>
          </w:p>
          <w:p w14:paraId="0000022A" w14:textId="77777777" w:rsidR="003F393B" w:rsidRPr="00DB60B8" w:rsidRDefault="00842017">
            <w:pPr>
              <w:spacing w:after="120"/>
              <w:rPr>
                <w:color w:val="000000" w:themeColor="text1"/>
              </w:rPr>
            </w:pPr>
            <w:r w:rsidRPr="00DB60B8">
              <w:rPr>
                <w:color w:val="000000" w:themeColor="text1"/>
              </w:rPr>
              <w:t>Para conocer más de esta herramienta, consultar el sitio web Google Charts (</w:t>
            </w:r>
            <w:hyperlink r:id="rId55">
              <w:r w:rsidRPr="00DB60B8">
                <w:rPr>
                  <w:color w:val="000000" w:themeColor="text1"/>
                  <w:u w:val="single"/>
                </w:rPr>
                <w:t>https://developers-dot-devsite-v2-prod.appspot.com/chart</w:t>
              </w:r>
            </w:hyperlink>
            <w:r w:rsidRPr="00DB60B8">
              <w:rPr>
                <w:color w:val="000000" w:themeColor="text1"/>
              </w:rPr>
              <w:t>). En la parte superior derecha se puede modificar el idioma del sitio web para facilitar su consulta.</w:t>
            </w:r>
          </w:p>
        </w:tc>
        <w:tc>
          <w:tcPr>
            <w:tcW w:w="5015" w:type="dxa"/>
            <w:shd w:val="clear" w:color="auto" w:fill="auto"/>
            <w:tcMar>
              <w:top w:w="100" w:type="dxa"/>
              <w:left w:w="100" w:type="dxa"/>
              <w:bottom w:w="100" w:type="dxa"/>
              <w:right w:w="100" w:type="dxa"/>
            </w:tcMar>
          </w:tcPr>
          <w:p w14:paraId="0000022D" w14:textId="77777777" w:rsidR="003F393B" w:rsidRDefault="003F393B">
            <w:pPr>
              <w:spacing w:after="120"/>
              <w:rPr>
                <w:highlight w:val="yellow"/>
              </w:rPr>
            </w:pPr>
          </w:p>
          <w:p w14:paraId="0000022E" w14:textId="77777777" w:rsidR="003F393B" w:rsidRDefault="00842017">
            <w:pPr>
              <w:widowControl w:val="0"/>
              <w:rPr>
                <w:color w:val="999999"/>
              </w:rPr>
            </w:pPr>
            <w:r>
              <w:rPr>
                <w:noProof/>
              </w:rPr>
              <w:lastRenderedPageBreak/>
              <w:drawing>
                <wp:inline distT="114300" distB="114300" distL="114300" distR="114300" wp14:anchorId="4215AA3E" wp14:editId="5430F63F">
                  <wp:extent cx="3071870" cy="1481657"/>
                  <wp:effectExtent l="0" t="0" r="0" b="0"/>
                  <wp:docPr id="37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6"/>
                          <a:srcRect/>
                          <a:stretch>
                            <a:fillRect/>
                          </a:stretch>
                        </pic:blipFill>
                        <pic:spPr>
                          <a:xfrm>
                            <a:off x="0" y="0"/>
                            <a:ext cx="3071870" cy="1481657"/>
                          </a:xfrm>
                          <a:prstGeom prst="rect">
                            <a:avLst/>
                          </a:prstGeom>
                          <a:ln/>
                        </pic:spPr>
                      </pic:pic>
                    </a:graphicData>
                  </a:graphic>
                </wp:inline>
              </w:drawing>
            </w:r>
          </w:p>
          <w:p w14:paraId="0000022F" w14:textId="77777777" w:rsidR="003F393B" w:rsidRDefault="003F393B">
            <w:pPr>
              <w:widowControl w:val="0"/>
              <w:rPr>
                <w:color w:val="999999"/>
              </w:rPr>
            </w:pPr>
          </w:p>
          <w:p w14:paraId="00000230" w14:textId="77777777" w:rsidR="003F393B" w:rsidRDefault="003F393B">
            <w:pPr>
              <w:widowControl w:val="0"/>
            </w:pPr>
          </w:p>
          <w:p w14:paraId="00000231" w14:textId="77777777" w:rsidR="003F393B" w:rsidRDefault="003F393B">
            <w:pPr>
              <w:widowControl w:val="0"/>
            </w:pPr>
          </w:p>
          <w:p w14:paraId="00000232" w14:textId="77777777" w:rsidR="003F393B" w:rsidRDefault="00842017">
            <w:pPr>
              <w:widowControl w:val="0"/>
            </w:pPr>
            <w:r>
              <w:rPr>
                <w:b/>
              </w:rPr>
              <w:t xml:space="preserve">Imagen: </w:t>
            </w:r>
            <w:r>
              <w:t>228131_i_17</w:t>
            </w:r>
          </w:p>
          <w:p w14:paraId="00000233" w14:textId="77777777" w:rsidR="003F393B" w:rsidRDefault="003F393B">
            <w:pPr>
              <w:widowControl w:val="0"/>
              <w:rPr>
                <w:color w:val="999999"/>
              </w:rPr>
            </w:pPr>
          </w:p>
          <w:p w14:paraId="00000234" w14:textId="77777777" w:rsidR="003F393B" w:rsidRDefault="003F393B">
            <w:pPr>
              <w:widowControl w:val="0"/>
              <w:rPr>
                <w:color w:val="999999"/>
              </w:rPr>
            </w:pPr>
          </w:p>
          <w:p w14:paraId="00000235" w14:textId="77777777" w:rsidR="003F393B" w:rsidRDefault="003F393B">
            <w:pPr>
              <w:widowControl w:val="0"/>
              <w:rPr>
                <w:color w:val="999999"/>
              </w:rPr>
            </w:pPr>
          </w:p>
          <w:p w14:paraId="00000236" w14:textId="77777777" w:rsidR="003F393B" w:rsidRDefault="003F393B">
            <w:pPr>
              <w:widowControl w:val="0"/>
              <w:rPr>
                <w:color w:val="999999"/>
              </w:rPr>
            </w:pPr>
          </w:p>
          <w:p w14:paraId="00000237" w14:textId="77777777" w:rsidR="003F393B" w:rsidRDefault="003F393B">
            <w:pPr>
              <w:widowControl w:val="0"/>
              <w:rPr>
                <w:color w:val="999999"/>
              </w:rPr>
            </w:pPr>
          </w:p>
          <w:p w14:paraId="00000238" w14:textId="77777777" w:rsidR="003F393B" w:rsidRDefault="003F393B">
            <w:pPr>
              <w:widowControl w:val="0"/>
              <w:rPr>
                <w:color w:val="999999"/>
              </w:rPr>
            </w:pPr>
          </w:p>
          <w:p w14:paraId="00000239" w14:textId="77777777" w:rsidR="003F393B" w:rsidRDefault="003F393B">
            <w:pPr>
              <w:widowControl w:val="0"/>
              <w:rPr>
                <w:color w:val="999999"/>
              </w:rPr>
            </w:pPr>
          </w:p>
          <w:p w14:paraId="0000023A" w14:textId="77777777" w:rsidR="003F393B" w:rsidRDefault="003F393B">
            <w:pPr>
              <w:widowControl w:val="0"/>
              <w:rPr>
                <w:color w:val="999999"/>
              </w:rPr>
            </w:pPr>
          </w:p>
          <w:p w14:paraId="0000023B" w14:textId="77777777" w:rsidR="003F393B" w:rsidRDefault="003F393B">
            <w:pPr>
              <w:widowControl w:val="0"/>
              <w:rPr>
                <w:color w:val="999999"/>
              </w:rPr>
            </w:pPr>
          </w:p>
          <w:p w14:paraId="0000023C" w14:textId="77777777" w:rsidR="003F393B" w:rsidRDefault="003F393B">
            <w:pPr>
              <w:widowControl w:val="0"/>
              <w:rPr>
                <w:color w:val="999999"/>
              </w:rPr>
            </w:pPr>
          </w:p>
          <w:p w14:paraId="0000023D" w14:textId="77777777" w:rsidR="003F393B" w:rsidRDefault="003F393B">
            <w:pPr>
              <w:widowControl w:val="0"/>
              <w:rPr>
                <w:color w:val="999999"/>
              </w:rPr>
            </w:pPr>
          </w:p>
          <w:p w14:paraId="0000023E" w14:textId="77777777" w:rsidR="003F393B" w:rsidRDefault="003F393B">
            <w:pPr>
              <w:widowControl w:val="0"/>
              <w:rPr>
                <w:color w:val="999999"/>
              </w:rPr>
            </w:pPr>
          </w:p>
          <w:p w14:paraId="0000023F" w14:textId="77777777" w:rsidR="003F393B" w:rsidRDefault="003F393B">
            <w:pPr>
              <w:widowControl w:val="0"/>
              <w:rPr>
                <w:color w:val="999999"/>
              </w:rPr>
            </w:pPr>
          </w:p>
          <w:p w14:paraId="00000240" w14:textId="77777777" w:rsidR="003F393B" w:rsidRDefault="003F393B">
            <w:pPr>
              <w:widowControl w:val="0"/>
              <w:rPr>
                <w:color w:val="999999"/>
              </w:rPr>
            </w:pPr>
          </w:p>
          <w:p w14:paraId="00000243" w14:textId="77777777" w:rsidR="003F393B" w:rsidRDefault="00842017">
            <w:pPr>
              <w:widowControl w:val="0"/>
              <w:jc w:val="center"/>
              <w:rPr>
                <w:color w:val="999999"/>
              </w:rPr>
            </w:pPr>
            <w:r>
              <w:rPr>
                <w:noProof/>
              </w:rPr>
              <w:lastRenderedPageBreak/>
              <w:drawing>
                <wp:inline distT="114300" distB="114300" distL="114300" distR="114300" wp14:anchorId="7563B409" wp14:editId="0CFEC5B8">
                  <wp:extent cx="2956916" cy="1804650"/>
                  <wp:effectExtent l="0" t="0" r="0" b="0"/>
                  <wp:docPr id="37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7"/>
                          <a:srcRect/>
                          <a:stretch>
                            <a:fillRect/>
                          </a:stretch>
                        </pic:blipFill>
                        <pic:spPr>
                          <a:xfrm>
                            <a:off x="0" y="0"/>
                            <a:ext cx="2956916" cy="1804650"/>
                          </a:xfrm>
                          <a:prstGeom prst="rect">
                            <a:avLst/>
                          </a:prstGeom>
                          <a:ln/>
                        </pic:spPr>
                      </pic:pic>
                    </a:graphicData>
                  </a:graphic>
                </wp:inline>
              </w:drawing>
            </w:r>
          </w:p>
          <w:p w14:paraId="00000244" w14:textId="77777777" w:rsidR="003F393B" w:rsidRDefault="003F393B">
            <w:pPr>
              <w:rPr>
                <w:b/>
              </w:rPr>
            </w:pPr>
          </w:p>
          <w:p w14:paraId="00000245" w14:textId="77777777" w:rsidR="003F393B" w:rsidRDefault="003F393B">
            <w:pPr>
              <w:widowControl w:val="0"/>
            </w:pPr>
          </w:p>
          <w:p w14:paraId="00000246" w14:textId="77777777" w:rsidR="003F393B" w:rsidRDefault="003F393B">
            <w:pPr>
              <w:widowControl w:val="0"/>
            </w:pPr>
          </w:p>
          <w:p w14:paraId="00000247" w14:textId="77777777" w:rsidR="003F393B" w:rsidRDefault="00842017">
            <w:pPr>
              <w:widowControl w:val="0"/>
            </w:pPr>
            <w:r>
              <w:rPr>
                <w:b/>
              </w:rPr>
              <w:t xml:space="preserve">Imagen: </w:t>
            </w:r>
            <w:r>
              <w:t>228131_i_18</w:t>
            </w:r>
          </w:p>
          <w:p w14:paraId="00000248" w14:textId="77777777" w:rsidR="003F393B" w:rsidRDefault="003F393B">
            <w:pPr>
              <w:rPr>
                <w:b/>
              </w:rPr>
            </w:pPr>
          </w:p>
        </w:tc>
      </w:tr>
      <w:tr w:rsidR="003F393B" w:rsidRPr="000A2761" w14:paraId="26178B18" w14:textId="77777777">
        <w:trPr>
          <w:trHeight w:val="420"/>
        </w:trPr>
        <w:tc>
          <w:tcPr>
            <w:tcW w:w="1533" w:type="dxa"/>
            <w:shd w:val="clear" w:color="auto" w:fill="auto"/>
            <w:tcMar>
              <w:top w:w="100" w:type="dxa"/>
              <w:left w:w="100" w:type="dxa"/>
              <w:bottom w:w="100" w:type="dxa"/>
              <w:right w:w="100" w:type="dxa"/>
            </w:tcMar>
          </w:tcPr>
          <w:p w14:paraId="00000249" w14:textId="77777777" w:rsidR="003F393B" w:rsidRPr="00DB60B8" w:rsidRDefault="00842017">
            <w:pPr>
              <w:widowControl w:val="0"/>
              <w:rPr>
                <w:b/>
                <w:color w:val="000000" w:themeColor="text1"/>
              </w:rPr>
            </w:pPr>
            <w:proofErr w:type="spellStart"/>
            <w:r w:rsidRPr="00DB60B8">
              <w:rPr>
                <w:b/>
                <w:color w:val="000000" w:themeColor="text1"/>
              </w:rPr>
              <w:lastRenderedPageBreak/>
              <w:t>Slide</w:t>
            </w:r>
            <w:proofErr w:type="spellEnd"/>
            <w:r w:rsidRPr="00DB60B8">
              <w:rPr>
                <w:b/>
                <w:color w:val="000000" w:themeColor="text1"/>
              </w:rPr>
              <w:t xml:space="preserve"> 5</w:t>
            </w:r>
          </w:p>
        </w:tc>
        <w:tc>
          <w:tcPr>
            <w:tcW w:w="6864" w:type="dxa"/>
            <w:shd w:val="clear" w:color="auto" w:fill="auto"/>
            <w:tcMar>
              <w:top w:w="100" w:type="dxa"/>
              <w:left w:w="100" w:type="dxa"/>
              <w:bottom w:w="100" w:type="dxa"/>
              <w:right w:w="100" w:type="dxa"/>
            </w:tcMar>
          </w:tcPr>
          <w:p w14:paraId="0000024A" w14:textId="77777777" w:rsidR="003F393B" w:rsidRPr="00DB60B8" w:rsidRDefault="00842017">
            <w:pPr>
              <w:spacing w:after="120"/>
              <w:rPr>
                <w:color w:val="000000" w:themeColor="text1"/>
              </w:rPr>
            </w:pPr>
            <w:proofErr w:type="spellStart"/>
            <w:r w:rsidRPr="00DB60B8">
              <w:rPr>
                <w:b/>
                <w:color w:val="000000" w:themeColor="text1"/>
              </w:rPr>
              <w:t>Qlik</w:t>
            </w:r>
            <w:proofErr w:type="spellEnd"/>
            <w:r w:rsidRPr="00DB60B8">
              <w:rPr>
                <w:b/>
                <w:color w:val="000000" w:themeColor="text1"/>
              </w:rPr>
              <w:t xml:space="preserve"> Desktop:</w:t>
            </w:r>
            <w:r w:rsidRPr="00DB60B8">
              <w:rPr>
                <w:color w:val="000000" w:themeColor="text1"/>
              </w:rPr>
              <w:t xml:space="preserve">  es una aplicación para el sistema operativo Windows</w:t>
            </w:r>
            <w:r w:rsidRPr="00DB60B8">
              <w:rPr>
                <w:i/>
                <w:color w:val="000000" w:themeColor="text1"/>
              </w:rPr>
              <w:t>,</w:t>
            </w:r>
            <w:r w:rsidRPr="00DB60B8">
              <w:rPr>
                <w:color w:val="000000" w:themeColor="text1"/>
              </w:rPr>
              <w:t xml:space="preserve"> que permite crear visualizaciones, gráficos, cuadros de mando interactivos (</w:t>
            </w:r>
            <w:proofErr w:type="spellStart"/>
            <w:r w:rsidRPr="00DB60B8">
              <w:rPr>
                <w:i/>
                <w:color w:val="000000" w:themeColor="text1"/>
              </w:rPr>
              <w:t>dashboards</w:t>
            </w:r>
            <w:proofErr w:type="spellEnd"/>
            <w:r w:rsidRPr="00DB60B8">
              <w:rPr>
                <w:color w:val="000000" w:themeColor="text1"/>
              </w:rPr>
              <w:t>) e informes para uso local y sin conexión. Esta herramienta, está desarrollada con el lenguaje de programación R, lenguaje de código abierto usado para el análisis estadístico y procesos de ciencias de datos.</w:t>
            </w:r>
          </w:p>
          <w:p w14:paraId="0000024B" w14:textId="77777777" w:rsidR="003F393B" w:rsidRPr="00DB60B8" w:rsidRDefault="003F393B">
            <w:pPr>
              <w:spacing w:after="120"/>
              <w:rPr>
                <w:color w:val="000000" w:themeColor="text1"/>
              </w:rPr>
            </w:pPr>
          </w:p>
          <w:p w14:paraId="0000024C" w14:textId="77777777" w:rsidR="003F393B" w:rsidRPr="00DB60B8" w:rsidRDefault="00842017">
            <w:pPr>
              <w:spacing w:after="120"/>
              <w:rPr>
                <w:color w:val="000000" w:themeColor="text1"/>
              </w:rPr>
            </w:pPr>
            <w:r w:rsidRPr="00DB60B8">
              <w:rPr>
                <w:color w:val="000000" w:themeColor="text1"/>
              </w:rPr>
              <w:t>Su aplicación va desde los temas relacionados con finanzas y recursos humanos, hasta de marketing y ventas. Procesos que diariamente generan datos valiosos y susceptibles de ser explorados y aprovechados para hacer más competitiva la organización.</w:t>
            </w:r>
          </w:p>
          <w:p w14:paraId="0000024D" w14:textId="77777777" w:rsidR="003F393B" w:rsidRPr="00DB60B8" w:rsidRDefault="003F393B">
            <w:pPr>
              <w:widowControl w:val="0"/>
              <w:rPr>
                <w:color w:val="000000" w:themeColor="text1"/>
              </w:rPr>
            </w:pPr>
          </w:p>
        </w:tc>
        <w:tc>
          <w:tcPr>
            <w:tcW w:w="5015" w:type="dxa"/>
            <w:shd w:val="clear" w:color="auto" w:fill="auto"/>
            <w:tcMar>
              <w:top w:w="100" w:type="dxa"/>
              <w:left w:w="100" w:type="dxa"/>
              <w:bottom w:w="100" w:type="dxa"/>
              <w:right w:w="100" w:type="dxa"/>
            </w:tcMar>
          </w:tcPr>
          <w:p w14:paraId="00000250" w14:textId="77777777" w:rsidR="003F393B" w:rsidRPr="00DB60B8" w:rsidRDefault="003F393B">
            <w:pPr>
              <w:spacing w:after="120"/>
              <w:rPr>
                <w:color w:val="000000" w:themeColor="text1"/>
              </w:rPr>
            </w:pPr>
          </w:p>
          <w:p w14:paraId="00000251" w14:textId="77777777" w:rsidR="003F393B" w:rsidRPr="00DB60B8" w:rsidRDefault="003F393B">
            <w:pPr>
              <w:widowControl w:val="0"/>
              <w:rPr>
                <w:color w:val="000000" w:themeColor="text1"/>
              </w:rPr>
            </w:pPr>
          </w:p>
          <w:p w14:paraId="00000252" w14:textId="77777777" w:rsidR="003F393B" w:rsidRPr="00DB60B8" w:rsidRDefault="00842017">
            <w:pPr>
              <w:widowControl w:val="0"/>
              <w:rPr>
                <w:color w:val="000000" w:themeColor="text1"/>
              </w:rPr>
            </w:pPr>
            <w:r w:rsidRPr="00DB60B8">
              <w:rPr>
                <w:noProof/>
                <w:color w:val="000000" w:themeColor="text1"/>
              </w:rPr>
              <w:drawing>
                <wp:inline distT="114300" distB="114300" distL="114300" distR="114300" wp14:anchorId="24F3CE7B" wp14:editId="384505B9">
                  <wp:extent cx="3088770" cy="1730242"/>
                  <wp:effectExtent l="0" t="0" r="0" b="0"/>
                  <wp:docPr id="3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8"/>
                          <a:srcRect l="16733" t="9747" r="16596" b="21279"/>
                          <a:stretch>
                            <a:fillRect/>
                          </a:stretch>
                        </pic:blipFill>
                        <pic:spPr>
                          <a:xfrm>
                            <a:off x="0" y="0"/>
                            <a:ext cx="3088770" cy="1730242"/>
                          </a:xfrm>
                          <a:prstGeom prst="rect">
                            <a:avLst/>
                          </a:prstGeom>
                          <a:ln/>
                        </pic:spPr>
                      </pic:pic>
                    </a:graphicData>
                  </a:graphic>
                </wp:inline>
              </w:drawing>
            </w:r>
          </w:p>
          <w:p w14:paraId="00000253" w14:textId="77777777" w:rsidR="003F393B" w:rsidRPr="00DB60B8" w:rsidRDefault="003F393B">
            <w:pPr>
              <w:widowControl w:val="0"/>
              <w:rPr>
                <w:color w:val="000000" w:themeColor="text1"/>
              </w:rPr>
            </w:pPr>
          </w:p>
          <w:p w14:paraId="00000254" w14:textId="77777777" w:rsidR="003F393B" w:rsidRPr="00DB60B8" w:rsidRDefault="00842017">
            <w:pPr>
              <w:spacing w:after="120"/>
              <w:rPr>
                <w:b/>
                <w:i/>
                <w:color w:val="000000" w:themeColor="text1"/>
                <w:sz w:val="18"/>
                <w:szCs w:val="18"/>
                <w:lang w:val="pt-BR"/>
              </w:rPr>
            </w:pPr>
            <w:r w:rsidRPr="00DB60B8">
              <w:rPr>
                <w:color w:val="000000" w:themeColor="text1"/>
                <w:lang w:val="pt-BR"/>
              </w:rPr>
              <w:t xml:space="preserve">Nota. Tomada de </w:t>
            </w:r>
            <w:proofErr w:type="spellStart"/>
            <w:r w:rsidRPr="00DB60B8">
              <w:rPr>
                <w:color w:val="000000" w:themeColor="text1"/>
                <w:lang w:val="pt-BR"/>
              </w:rPr>
              <w:t>QliK</w:t>
            </w:r>
            <w:proofErr w:type="spellEnd"/>
            <w:r w:rsidRPr="00DB60B8">
              <w:rPr>
                <w:color w:val="000000" w:themeColor="text1"/>
                <w:lang w:val="pt-BR"/>
              </w:rPr>
              <w:t xml:space="preserve"> (2017). </w:t>
            </w:r>
            <w:hyperlink r:id="rId59">
              <w:r w:rsidRPr="00DB60B8">
                <w:rPr>
                  <w:color w:val="000000" w:themeColor="text1"/>
                  <w:u w:val="single"/>
                  <w:lang w:val="pt-BR"/>
                </w:rPr>
                <w:t>https://learning.qlik.com/pluginfile.php/98829/mod_resource/content/9/Create_Visualizations/Create_Visualizations.html</w:t>
              </w:r>
            </w:hyperlink>
          </w:p>
          <w:p w14:paraId="00000255" w14:textId="77777777" w:rsidR="003F393B" w:rsidRPr="00DB60B8" w:rsidRDefault="003F393B">
            <w:pPr>
              <w:widowControl w:val="0"/>
              <w:rPr>
                <w:color w:val="000000" w:themeColor="text1"/>
                <w:lang w:val="pt-BR"/>
              </w:rPr>
            </w:pPr>
          </w:p>
          <w:p w14:paraId="00000256" w14:textId="77777777" w:rsidR="003F393B" w:rsidRPr="00DB60B8" w:rsidRDefault="003F393B">
            <w:pPr>
              <w:widowControl w:val="0"/>
              <w:rPr>
                <w:color w:val="000000" w:themeColor="text1"/>
                <w:lang w:val="pt-BR"/>
              </w:rPr>
            </w:pPr>
          </w:p>
          <w:p w14:paraId="00000257" w14:textId="77777777" w:rsidR="003F393B" w:rsidRPr="00DB60B8" w:rsidRDefault="003F393B">
            <w:pPr>
              <w:widowControl w:val="0"/>
              <w:rPr>
                <w:color w:val="000000" w:themeColor="text1"/>
                <w:lang w:val="pt-BR"/>
              </w:rPr>
            </w:pPr>
          </w:p>
          <w:p w14:paraId="00000258" w14:textId="77777777" w:rsidR="003F393B" w:rsidRPr="00DB60B8" w:rsidRDefault="00842017">
            <w:pPr>
              <w:widowControl w:val="0"/>
              <w:rPr>
                <w:color w:val="000000" w:themeColor="text1"/>
                <w:lang w:val="pt-BR"/>
              </w:rPr>
            </w:pPr>
            <w:proofErr w:type="spellStart"/>
            <w:r w:rsidRPr="00DB60B8">
              <w:rPr>
                <w:b/>
                <w:color w:val="000000" w:themeColor="text1"/>
                <w:lang w:val="pt-BR"/>
              </w:rPr>
              <w:t>Imagen</w:t>
            </w:r>
            <w:proofErr w:type="spellEnd"/>
            <w:r w:rsidRPr="00DB60B8">
              <w:rPr>
                <w:b/>
                <w:color w:val="000000" w:themeColor="text1"/>
                <w:lang w:val="pt-BR"/>
              </w:rPr>
              <w:t xml:space="preserve">: </w:t>
            </w:r>
            <w:r w:rsidRPr="00DB60B8">
              <w:rPr>
                <w:color w:val="000000" w:themeColor="text1"/>
                <w:lang w:val="pt-BR"/>
              </w:rPr>
              <w:t>228131_i_19</w:t>
            </w:r>
          </w:p>
          <w:p w14:paraId="00000259" w14:textId="77777777" w:rsidR="003F393B" w:rsidRPr="00DB60B8" w:rsidRDefault="003F393B">
            <w:pPr>
              <w:widowControl w:val="0"/>
              <w:rPr>
                <w:color w:val="000000" w:themeColor="text1"/>
                <w:lang w:val="pt-BR"/>
              </w:rPr>
            </w:pPr>
          </w:p>
        </w:tc>
      </w:tr>
      <w:tr w:rsidR="003F393B" w14:paraId="703FE02C" w14:textId="77777777">
        <w:trPr>
          <w:trHeight w:val="420"/>
        </w:trPr>
        <w:tc>
          <w:tcPr>
            <w:tcW w:w="1533" w:type="dxa"/>
            <w:shd w:val="clear" w:color="auto" w:fill="auto"/>
            <w:tcMar>
              <w:top w:w="100" w:type="dxa"/>
              <w:left w:w="100" w:type="dxa"/>
              <w:bottom w:w="100" w:type="dxa"/>
              <w:right w:w="100" w:type="dxa"/>
            </w:tcMar>
          </w:tcPr>
          <w:p w14:paraId="0000025A" w14:textId="77777777" w:rsidR="003F393B" w:rsidRDefault="00842017">
            <w:pPr>
              <w:widowControl w:val="0"/>
              <w:rPr>
                <w:b/>
              </w:rPr>
            </w:pPr>
            <w:proofErr w:type="spellStart"/>
            <w:r>
              <w:rPr>
                <w:b/>
              </w:rPr>
              <w:lastRenderedPageBreak/>
              <w:t>Slide</w:t>
            </w:r>
            <w:proofErr w:type="spellEnd"/>
            <w:r>
              <w:rPr>
                <w:b/>
              </w:rPr>
              <w:t xml:space="preserve"> 6</w:t>
            </w:r>
          </w:p>
        </w:tc>
        <w:tc>
          <w:tcPr>
            <w:tcW w:w="6864" w:type="dxa"/>
            <w:shd w:val="clear" w:color="auto" w:fill="auto"/>
            <w:tcMar>
              <w:top w:w="100" w:type="dxa"/>
              <w:left w:w="100" w:type="dxa"/>
              <w:bottom w:w="100" w:type="dxa"/>
              <w:right w:w="100" w:type="dxa"/>
            </w:tcMar>
          </w:tcPr>
          <w:p w14:paraId="0000025B" w14:textId="77777777" w:rsidR="003F393B" w:rsidRPr="00DB60B8" w:rsidRDefault="00842017">
            <w:pPr>
              <w:spacing w:after="120"/>
              <w:rPr>
                <w:color w:val="000000" w:themeColor="text1"/>
              </w:rPr>
            </w:pPr>
            <w:proofErr w:type="spellStart"/>
            <w:r w:rsidRPr="00DB60B8">
              <w:rPr>
                <w:b/>
                <w:color w:val="000000" w:themeColor="text1"/>
              </w:rPr>
              <w:t>Plotly</w:t>
            </w:r>
            <w:proofErr w:type="spellEnd"/>
            <w:r w:rsidRPr="00DB60B8">
              <w:rPr>
                <w:b/>
                <w:color w:val="000000" w:themeColor="text1"/>
              </w:rPr>
              <w:t>:</w:t>
            </w:r>
            <w:r w:rsidRPr="00DB60B8">
              <w:rPr>
                <w:color w:val="000000" w:themeColor="text1"/>
              </w:rPr>
              <w:t xml:space="preserve"> es una librería de código abierto, disponible para varios lenguajes entre ellos Python, Java, R y Matlab, entre otros. Por lo general, es más utilizada en Python</w:t>
            </w:r>
            <w:r w:rsidRPr="00DB60B8">
              <w:rPr>
                <w:i/>
                <w:color w:val="000000" w:themeColor="text1"/>
              </w:rPr>
              <w:t xml:space="preserve"> </w:t>
            </w:r>
            <w:r w:rsidRPr="00DB60B8">
              <w:rPr>
                <w:color w:val="000000" w:themeColor="text1"/>
              </w:rPr>
              <w:t xml:space="preserve">al ser este uno de los lenguajes más populares para desarrollo, relacionados con </w:t>
            </w:r>
            <w:r w:rsidRPr="00DB60B8">
              <w:rPr>
                <w:i/>
                <w:color w:val="000000" w:themeColor="text1"/>
              </w:rPr>
              <w:t xml:space="preserve">machine </w:t>
            </w:r>
            <w:proofErr w:type="spellStart"/>
            <w:r w:rsidRPr="00DB60B8">
              <w:rPr>
                <w:i/>
                <w:color w:val="000000" w:themeColor="text1"/>
              </w:rPr>
              <w:t>learning</w:t>
            </w:r>
            <w:proofErr w:type="spellEnd"/>
            <w:r w:rsidRPr="00DB60B8">
              <w:rPr>
                <w:color w:val="000000" w:themeColor="text1"/>
              </w:rPr>
              <w:t xml:space="preserve"> e inteligencia artificial. Esta librería, soporta más de 40 tipos diferentes de gráficos para uso estadístico, financiero, geográfico y científico.</w:t>
            </w:r>
          </w:p>
          <w:p w14:paraId="0000025C" w14:textId="77777777" w:rsidR="003F393B" w:rsidRPr="00DB60B8" w:rsidRDefault="00842017">
            <w:pPr>
              <w:spacing w:after="120"/>
              <w:rPr>
                <w:color w:val="000000" w:themeColor="text1"/>
              </w:rPr>
            </w:pPr>
            <w:proofErr w:type="spellStart"/>
            <w:r w:rsidRPr="00DB60B8">
              <w:rPr>
                <w:color w:val="000000" w:themeColor="text1"/>
              </w:rPr>
              <w:t>Plotly</w:t>
            </w:r>
            <w:proofErr w:type="spellEnd"/>
            <w:r w:rsidRPr="00DB60B8">
              <w:rPr>
                <w:i/>
                <w:color w:val="000000" w:themeColor="text1"/>
              </w:rPr>
              <w:t xml:space="preserve"> </w:t>
            </w:r>
            <w:r w:rsidRPr="00DB60B8">
              <w:rPr>
                <w:color w:val="000000" w:themeColor="text1"/>
              </w:rPr>
              <w:t xml:space="preserve">permite a los usuarios de Python crear visualizaciones interactivas basadas en web que pueden ser usadas en un cuaderno </w:t>
            </w:r>
            <w:proofErr w:type="spellStart"/>
            <w:r w:rsidRPr="00DB60B8">
              <w:rPr>
                <w:color w:val="000000" w:themeColor="text1"/>
              </w:rPr>
              <w:t>Jupyter</w:t>
            </w:r>
            <w:proofErr w:type="spellEnd"/>
            <w:r w:rsidRPr="00DB60B8">
              <w:rPr>
                <w:color w:val="000000" w:themeColor="text1"/>
              </w:rPr>
              <w:t>, guardadas como archivos HTML independientes o incluidas en aplicaciones web construidas con Python y la librería DASH.</w:t>
            </w:r>
          </w:p>
          <w:p w14:paraId="0000025D" w14:textId="77777777" w:rsidR="003F393B" w:rsidRDefault="00842017">
            <w:pPr>
              <w:spacing w:after="120"/>
            </w:pPr>
            <w:r>
              <w:t>Permite también la creación de gráficos de mapas usados en proyectos de ciencias de datos cuando se tienen datos geográficos; por ejemplo, para representar frecuencias (mapas térmicos).</w:t>
            </w:r>
          </w:p>
          <w:p w14:paraId="0000025E" w14:textId="77777777" w:rsidR="003F393B" w:rsidRDefault="003F393B">
            <w:pPr>
              <w:spacing w:after="120"/>
            </w:pPr>
          </w:p>
          <w:p w14:paraId="0000025F" w14:textId="77777777" w:rsidR="003F393B" w:rsidRDefault="003F393B">
            <w:pPr>
              <w:widowControl w:val="0"/>
              <w:rPr>
                <w:color w:val="999999"/>
              </w:rPr>
            </w:pPr>
          </w:p>
        </w:tc>
        <w:tc>
          <w:tcPr>
            <w:tcW w:w="5015" w:type="dxa"/>
            <w:shd w:val="clear" w:color="auto" w:fill="auto"/>
            <w:tcMar>
              <w:top w:w="100" w:type="dxa"/>
              <w:left w:w="100" w:type="dxa"/>
              <w:bottom w:w="100" w:type="dxa"/>
              <w:right w:w="100" w:type="dxa"/>
            </w:tcMar>
          </w:tcPr>
          <w:p w14:paraId="00000262" w14:textId="77777777" w:rsidR="003F393B" w:rsidRDefault="003F393B">
            <w:pPr>
              <w:spacing w:after="120"/>
              <w:rPr>
                <w:highlight w:val="yellow"/>
              </w:rPr>
            </w:pPr>
          </w:p>
          <w:p w14:paraId="00000263" w14:textId="77777777" w:rsidR="003F393B" w:rsidRDefault="003F393B">
            <w:pPr>
              <w:widowControl w:val="0"/>
            </w:pPr>
          </w:p>
          <w:p w14:paraId="00000264" w14:textId="77777777" w:rsidR="003F393B" w:rsidRDefault="003F393B">
            <w:pPr>
              <w:widowControl w:val="0"/>
            </w:pPr>
          </w:p>
          <w:p w14:paraId="00000265" w14:textId="77777777" w:rsidR="003F393B" w:rsidRDefault="00842017">
            <w:pPr>
              <w:widowControl w:val="0"/>
            </w:pPr>
            <w:r>
              <w:rPr>
                <w:noProof/>
              </w:rPr>
              <w:drawing>
                <wp:inline distT="114300" distB="114300" distL="114300" distR="114300" wp14:anchorId="4AF95728" wp14:editId="5A918846">
                  <wp:extent cx="3033090" cy="1707517"/>
                  <wp:effectExtent l="0" t="0" r="0" b="0"/>
                  <wp:docPr id="38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0"/>
                          <a:srcRect/>
                          <a:stretch>
                            <a:fillRect/>
                          </a:stretch>
                        </pic:blipFill>
                        <pic:spPr>
                          <a:xfrm>
                            <a:off x="0" y="0"/>
                            <a:ext cx="3033090" cy="1707517"/>
                          </a:xfrm>
                          <a:prstGeom prst="rect">
                            <a:avLst/>
                          </a:prstGeom>
                          <a:ln/>
                        </pic:spPr>
                      </pic:pic>
                    </a:graphicData>
                  </a:graphic>
                </wp:inline>
              </w:drawing>
            </w:r>
          </w:p>
          <w:p w14:paraId="00000266" w14:textId="77777777" w:rsidR="003F393B" w:rsidRDefault="003F393B">
            <w:pPr>
              <w:spacing w:after="120"/>
              <w:rPr>
                <w:b/>
                <w:i/>
                <w:sz w:val="18"/>
                <w:szCs w:val="18"/>
              </w:rPr>
            </w:pPr>
          </w:p>
          <w:p w14:paraId="00000267" w14:textId="77777777" w:rsidR="003F393B" w:rsidRPr="00DB60B8" w:rsidRDefault="00842017">
            <w:pPr>
              <w:spacing w:after="120"/>
              <w:rPr>
                <w:color w:val="000000" w:themeColor="text1"/>
                <w:lang w:val="pt-BR"/>
              </w:rPr>
            </w:pPr>
            <w:r w:rsidRPr="00DB60B8">
              <w:rPr>
                <w:color w:val="000000" w:themeColor="text1"/>
                <w:lang w:val="pt-BR"/>
              </w:rPr>
              <w:t xml:space="preserve">Nota. Tomada de </w:t>
            </w:r>
            <w:proofErr w:type="spellStart"/>
            <w:r w:rsidRPr="00DB60B8">
              <w:rPr>
                <w:color w:val="000000" w:themeColor="text1"/>
                <w:lang w:val="pt-BR"/>
              </w:rPr>
              <w:t>Geomapik</w:t>
            </w:r>
            <w:proofErr w:type="spellEnd"/>
            <w:r w:rsidRPr="00DB60B8">
              <w:rPr>
                <w:color w:val="000000" w:themeColor="text1"/>
                <w:lang w:val="pt-BR"/>
              </w:rPr>
              <w:t xml:space="preserve"> (2019). </w:t>
            </w:r>
            <w:hyperlink r:id="rId61">
              <w:r w:rsidRPr="00DB60B8">
                <w:rPr>
                  <w:b/>
                  <w:color w:val="000000" w:themeColor="text1"/>
                  <w:sz w:val="18"/>
                  <w:szCs w:val="18"/>
                  <w:u w:val="single"/>
                  <w:lang w:val="pt-BR"/>
                </w:rPr>
                <w:t>http://www.geomapik.com/wp-content/uploads/2019/08/Screenshot_20190806_110520.png</w:t>
              </w:r>
            </w:hyperlink>
            <w:r w:rsidRPr="00DB60B8">
              <w:rPr>
                <w:b/>
                <w:color w:val="000000" w:themeColor="text1"/>
                <w:sz w:val="18"/>
                <w:szCs w:val="18"/>
                <w:lang w:val="pt-BR"/>
              </w:rPr>
              <w:t xml:space="preserve"> </w:t>
            </w:r>
          </w:p>
          <w:p w14:paraId="00000268" w14:textId="77777777" w:rsidR="003F393B" w:rsidRPr="00842017" w:rsidRDefault="003F393B">
            <w:pPr>
              <w:widowControl w:val="0"/>
              <w:rPr>
                <w:lang w:val="pt-BR"/>
              </w:rPr>
            </w:pPr>
          </w:p>
          <w:p w14:paraId="00000269" w14:textId="77777777" w:rsidR="003F393B" w:rsidRPr="00842017" w:rsidRDefault="003F393B">
            <w:pPr>
              <w:widowControl w:val="0"/>
              <w:rPr>
                <w:lang w:val="pt-BR"/>
              </w:rPr>
            </w:pPr>
          </w:p>
          <w:p w14:paraId="0000026A" w14:textId="77777777" w:rsidR="003F393B" w:rsidRPr="00842017" w:rsidRDefault="003F393B">
            <w:pPr>
              <w:widowControl w:val="0"/>
              <w:rPr>
                <w:lang w:val="pt-BR"/>
              </w:rPr>
            </w:pPr>
          </w:p>
          <w:p w14:paraId="0000026B" w14:textId="77777777" w:rsidR="003F393B" w:rsidRPr="00842017" w:rsidRDefault="00842017">
            <w:pPr>
              <w:widowControl w:val="0"/>
              <w:rPr>
                <w:lang w:val="pt-BR"/>
              </w:rPr>
            </w:pPr>
            <w:proofErr w:type="spellStart"/>
            <w:r w:rsidRPr="00842017">
              <w:rPr>
                <w:b/>
                <w:lang w:val="pt-BR"/>
              </w:rPr>
              <w:t>Imagen</w:t>
            </w:r>
            <w:proofErr w:type="spellEnd"/>
            <w:r w:rsidRPr="00842017">
              <w:rPr>
                <w:b/>
                <w:lang w:val="pt-BR"/>
              </w:rPr>
              <w:t xml:space="preserve">: </w:t>
            </w:r>
            <w:r w:rsidRPr="00842017">
              <w:rPr>
                <w:lang w:val="pt-BR"/>
              </w:rPr>
              <w:t>228131_i_20</w:t>
            </w:r>
          </w:p>
          <w:p w14:paraId="0000026C" w14:textId="77777777" w:rsidR="003F393B" w:rsidRPr="00842017" w:rsidRDefault="003F393B">
            <w:pPr>
              <w:spacing w:after="120"/>
              <w:rPr>
                <w:b/>
                <w:i/>
                <w:sz w:val="18"/>
                <w:szCs w:val="18"/>
                <w:lang w:val="pt-BR"/>
              </w:rPr>
            </w:pPr>
          </w:p>
          <w:p w14:paraId="0000026F" w14:textId="77777777" w:rsidR="003F393B" w:rsidRPr="000A2761" w:rsidRDefault="003F393B">
            <w:pPr>
              <w:widowControl w:val="0"/>
              <w:rPr>
                <w:strike/>
                <w:color w:val="FF0000"/>
                <w:lang w:val="pt-BR"/>
              </w:rPr>
            </w:pPr>
          </w:p>
          <w:p w14:paraId="00000270" w14:textId="77777777" w:rsidR="003F393B" w:rsidRDefault="00842017">
            <w:pPr>
              <w:widowControl w:val="0"/>
              <w:rPr>
                <w:strike/>
                <w:color w:val="FF0000"/>
              </w:rPr>
            </w:pPr>
            <w:r>
              <w:rPr>
                <w:strike/>
                <w:noProof/>
                <w:color w:val="FF0000"/>
              </w:rPr>
              <w:lastRenderedPageBreak/>
              <w:drawing>
                <wp:inline distT="114300" distB="114300" distL="114300" distR="114300" wp14:anchorId="1C25D11B" wp14:editId="71D3ACF5">
                  <wp:extent cx="3119170" cy="1631566"/>
                  <wp:effectExtent l="0" t="0" r="0" b="0"/>
                  <wp:docPr id="3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l="13555" t="12537" r="4448" b="6159"/>
                          <a:stretch>
                            <a:fillRect/>
                          </a:stretch>
                        </pic:blipFill>
                        <pic:spPr>
                          <a:xfrm>
                            <a:off x="0" y="0"/>
                            <a:ext cx="3119170" cy="1631566"/>
                          </a:xfrm>
                          <a:prstGeom prst="rect">
                            <a:avLst/>
                          </a:prstGeom>
                          <a:ln/>
                        </pic:spPr>
                      </pic:pic>
                    </a:graphicData>
                  </a:graphic>
                </wp:inline>
              </w:drawing>
            </w:r>
          </w:p>
          <w:p w14:paraId="00000272" w14:textId="77777777" w:rsidR="003F393B" w:rsidRPr="00842017" w:rsidRDefault="003F393B">
            <w:pPr>
              <w:widowControl w:val="0"/>
              <w:rPr>
                <w:lang w:val="pl-PL"/>
              </w:rPr>
            </w:pPr>
          </w:p>
          <w:p w14:paraId="00000273" w14:textId="77777777" w:rsidR="003F393B" w:rsidRDefault="00842017">
            <w:pPr>
              <w:widowControl w:val="0"/>
            </w:pPr>
            <w:r>
              <w:rPr>
                <w:b/>
              </w:rPr>
              <w:t xml:space="preserve">Imagen: </w:t>
            </w:r>
            <w:r>
              <w:t>228131_i_21</w:t>
            </w:r>
          </w:p>
        </w:tc>
      </w:tr>
      <w:tr w:rsidR="003F393B" w14:paraId="5D87EAA0" w14:textId="77777777">
        <w:trPr>
          <w:trHeight w:val="420"/>
        </w:trPr>
        <w:tc>
          <w:tcPr>
            <w:tcW w:w="1533" w:type="dxa"/>
            <w:shd w:val="clear" w:color="auto" w:fill="auto"/>
            <w:tcMar>
              <w:top w:w="100" w:type="dxa"/>
              <w:left w:w="100" w:type="dxa"/>
              <w:bottom w:w="100" w:type="dxa"/>
              <w:right w:w="100" w:type="dxa"/>
            </w:tcMar>
          </w:tcPr>
          <w:p w14:paraId="00000274" w14:textId="77777777" w:rsidR="003F393B" w:rsidRDefault="00842017">
            <w:pPr>
              <w:widowControl w:val="0"/>
              <w:rPr>
                <w:b/>
              </w:rPr>
            </w:pPr>
            <w:proofErr w:type="spellStart"/>
            <w:r>
              <w:rPr>
                <w:b/>
              </w:rPr>
              <w:lastRenderedPageBreak/>
              <w:t>Slide</w:t>
            </w:r>
            <w:proofErr w:type="spellEnd"/>
            <w:r>
              <w:rPr>
                <w:b/>
              </w:rPr>
              <w:t xml:space="preserve"> 7</w:t>
            </w:r>
          </w:p>
        </w:tc>
        <w:tc>
          <w:tcPr>
            <w:tcW w:w="6864" w:type="dxa"/>
            <w:shd w:val="clear" w:color="auto" w:fill="auto"/>
            <w:tcMar>
              <w:top w:w="100" w:type="dxa"/>
              <w:left w:w="100" w:type="dxa"/>
              <w:bottom w:w="100" w:type="dxa"/>
              <w:right w:w="100" w:type="dxa"/>
            </w:tcMar>
          </w:tcPr>
          <w:p w14:paraId="00000275" w14:textId="77777777" w:rsidR="003F393B" w:rsidRPr="00DB60B8" w:rsidRDefault="00842017">
            <w:pPr>
              <w:spacing w:after="120"/>
              <w:rPr>
                <w:color w:val="000000" w:themeColor="text1"/>
              </w:rPr>
            </w:pPr>
            <w:proofErr w:type="spellStart"/>
            <w:r w:rsidRPr="00DB60B8">
              <w:rPr>
                <w:b/>
                <w:color w:val="000000" w:themeColor="text1"/>
              </w:rPr>
              <w:t>Looker</w:t>
            </w:r>
            <w:proofErr w:type="spellEnd"/>
            <w:r w:rsidRPr="00DB60B8">
              <w:rPr>
                <w:b/>
                <w:color w:val="000000" w:themeColor="text1"/>
              </w:rPr>
              <w:t xml:space="preserve"> Studio:</w:t>
            </w:r>
            <w:r w:rsidRPr="00DB60B8">
              <w:rPr>
                <w:color w:val="000000" w:themeColor="text1"/>
              </w:rPr>
              <w:t xml:space="preserve"> conocida anteriormente como “Google Data Studio”, </w:t>
            </w:r>
            <w:proofErr w:type="spellStart"/>
            <w:r w:rsidRPr="00DB60B8">
              <w:rPr>
                <w:color w:val="000000" w:themeColor="text1"/>
              </w:rPr>
              <w:t>Looker</w:t>
            </w:r>
            <w:proofErr w:type="spellEnd"/>
            <w:r w:rsidRPr="00DB60B8">
              <w:rPr>
                <w:color w:val="000000" w:themeColor="text1"/>
              </w:rPr>
              <w:t xml:space="preserve"> Studio es una herramienta que permite conectar fuentes de datos para crear cuadros de mando interactivos (</w:t>
            </w:r>
            <w:proofErr w:type="spellStart"/>
            <w:r w:rsidRPr="00DB60B8">
              <w:rPr>
                <w:i/>
                <w:color w:val="000000" w:themeColor="text1"/>
              </w:rPr>
              <w:t>dashboards</w:t>
            </w:r>
            <w:proofErr w:type="spellEnd"/>
            <w:r w:rsidRPr="00DB60B8">
              <w:rPr>
                <w:color w:val="000000" w:themeColor="text1"/>
              </w:rPr>
              <w:t>) orientada a la inteligencia de negocios y a la toma de decisiones a nivel empresarial.</w:t>
            </w:r>
          </w:p>
          <w:p w14:paraId="00000276" w14:textId="77777777" w:rsidR="003F393B" w:rsidRPr="00DB60B8" w:rsidRDefault="003F393B">
            <w:pPr>
              <w:spacing w:after="120"/>
              <w:rPr>
                <w:b/>
                <w:color w:val="000000" w:themeColor="text1"/>
              </w:rPr>
            </w:pPr>
          </w:p>
        </w:tc>
        <w:tc>
          <w:tcPr>
            <w:tcW w:w="5015" w:type="dxa"/>
            <w:shd w:val="clear" w:color="auto" w:fill="auto"/>
            <w:tcMar>
              <w:top w:w="100" w:type="dxa"/>
              <w:left w:w="100" w:type="dxa"/>
              <w:bottom w:w="100" w:type="dxa"/>
              <w:right w:w="100" w:type="dxa"/>
            </w:tcMar>
          </w:tcPr>
          <w:p w14:paraId="00000279" w14:textId="77777777" w:rsidR="003F393B" w:rsidRDefault="00842017">
            <w:pPr>
              <w:spacing w:after="120"/>
              <w:rPr>
                <w:i/>
                <w:sz w:val="18"/>
                <w:szCs w:val="18"/>
                <w:highlight w:val="yellow"/>
              </w:rPr>
            </w:pPr>
            <w:r>
              <w:rPr>
                <w:noProof/>
              </w:rPr>
              <w:drawing>
                <wp:inline distT="0" distB="0" distL="0" distR="0" wp14:anchorId="609F1D07" wp14:editId="53297048">
                  <wp:extent cx="3129585" cy="1675225"/>
                  <wp:effectExtent l="0" t="0" r="0" b="0"/>
                  <wp:docPr id="3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a:stretch>
                            <a:fillRect/>
                          </a:stretch>
                        </pic:blipFill>
                        <pic:spPr>
                          <a:xfrm>
                            <a:off x="0" y="0"/>
                            <a:ext cx="3129585" cy="1675225"/>
                          </a:xfrm>
                          <a:prstGeom prst="rect">
                            <a:avLst/>
                          </a:prstGeom>
                          <a:ln/>
                        </pic:spPr>
                      </pic:pic>
                    </a:graphicData>
                  </a:graphic>
                </wp:inline>
              </w:drawing>
            </w:r>
          </w:p>
          <w:p w14:paraId="0000027A" w14:textId="77777777" w:rsidR="003F393B" w:rsidRDefault="003F393B">
            <w:pPr>
              <w:spacing w:after="120"/>
              <w:rPr>
                <w:i/>
                <w:sz w:val="18"/>
                <w:szCs w:val="18"/>
                <w:highlight w:val="yellow"/>
              </w:rPr>
            </w:pPr>
          </w:p>
          <w:p w14:paraId="0000027B" w14:textId="77777777" w:rsidR="003F393B" w:rsidRPr="00DB60B8" w:rsidRDefault="00842017">
            <w:pPr>
              <w:rPr>
                <w:color w:val="000000" w:themeColor="text1"/>
              </w:rPr>
            </w:pPr>
            <w:r w:rsidRPr="00DB60B8">
              <w:rPr>
                <w:color w:val="000000" w:themeColor="text1"/>
              </w:rPr>
              <w:t xml:space="preserve">Nota. Tomada de </w:t>
            </w:r>
            <w:r w:rsidRPr="00DB60B8">
              <w:rPr>
                <w:color w:val="000000" w:themeColor="text1"/>
                <w:highlight w:val="white"/>
              </w:rPr>
              <w:t xml:space="preserve">Google </w:t>
            </w:r>
            <w:proofErr w:type="spellStart"/>
            <w:r w:rsidRPr="00DB60B8">
              <w:rPr>
                <w:color w:val="000000" w:themeColor="text1"/>
                <w:highlight w:val="white"/>
              </w:rPr>
              <w:t>Analytics</w:t>
            </w:r>
            <w:proofErr w:type="spellEnd"/>
            <w:r w:rsidRPr="00DB60B8">
              <w:rPr>
                <w:color w:val="000000" w:themeColor="text1"/>
                <w:highlight w:val="white"/>
              </w:rPr>
              <w:t xml:space="preserve"> Marketing </w:t>
            </w:r>
            <w:proofErr w:type="spellStart"/>
            <w:r w:rsidRPr="00DB60B8">
              <w:rPr>
                <w:color w:val="000000" w:themeColor="text1"/>
                <w:highlight w:val="white"/>
              </w:rPr>
              <w:t>Website</w:t>
            </w:r>
            <w:proofErr w:type="spellEnd"/>
            <w:r w:rsidRPr="00DB60B8">
              <w:rPr>
                <w:color w:val="000000" w:themeColor="text1"/>
                <w:highlight w:val="white"/>
              </w:rPr>
              <w:t xml:space="preserve"> (</w:t>
            </w:r>
            <w:proofErr w:type="spellStart"/>
            <w:r w:rsidRPr="00DB60B8">
              <w:rPr>
                <w:color w:val="000000" w:themeColor="text1"/>
                <w:highlight w:val="white"/>
              </w:rPr>
              <w:t>s.f</w:t>
            </w:r>
            <w:proofErr w:type="spellEnd"/>
            <w:r w:rsidRPr="00DB60B8">
              <w:rPr>
                <w:color w:val="000000" w:themeColor="text1"/>
                <w:highlight w:val="white"/>
              </w:rPr>
              <w:t xml:space="preserve">). </w:t>
            </w:r>
            <w:hyperlink r:id="rId64">
              <w:r w:rsidRPr="00DB60B8">
                <w:rPr>
                  <w:color w:val="000000" w:themeColor="text1"/>
                  <w:u w:val="single"/>
                </w:rPr>
                <w:t>https://datastudio.google.com/u/0/reporting/0B_U5RNpwhcE6SF85TENURnc4UjA/preview/</w:t>
              </w:r>
            </w:hyperlink>
            <w:r w:rsidRPr="00DB60B8">
              <w:rPr>
                <w:color w:val="000000" w:themeColor="text1"/>
              </w:rPr>
              <w:t xml:space="preserve"> </w:t>
            </w:r>
          </w:p>
          <w:p w14:paraId="0000027C" w14:textId="77777777" w:rsidR="003F393B" w:rsidRDefault="003F393B">
            <w:pPr>
              <w:widowControl w:val="0"/>
            </w:pPr>
          </w:p>
          <w:p w14:paraId="0000027D" w14:textId="77777777" w:rsidR="003F393B" w:rsidRDefault="003F393B">
            <w:pPr>
              <w:widowControl w:val="0"/>
            </w:pPr>
          </w:p>
          <w:p w14:paraId="0000027E" w14:textId="77777777" w:rsidR="003F393B" w:rsidRDefault="003F393B">
            <w:pPr>
              <w:widowControl w:val="0"/>
            </w:pPr>
          </w:p>
          <w:p w14:paraId="0000027F" w14:textId="77777777" w:rsidR="003F393B" w:rsidRDefault="00842017">
            <w:pPr>
              <w:widowControl w:val="0"/>
            </w:pPr>
            <w:r>
              <w:rPr>
                <w:b/>
              </w:rPr>
              <w:t xml:space="preserve">Imagen: </w:t>
            </w:r>
            <w:r>
              <w:t>228131_i_22</w:t>
            </w:r>
          </w:p>
          <w:p w14:paraId="00000280" w14:textId="77777777" w:rsidR="003F393B" w:rsidRDefault="003F393B">
            <w:pPr>
              <w:spacing w:after="120"/>
              <w:rPr>
                <w:i/>
                <w:sz w:val="18"/>
                <w:szCs w:val="18"/>
                <w:highlight w:val="yellow"/>
              </w:rPr>
            </w:pPr>
          </w:p>
        </w:tc>
      </w:tr>
    </w:tbl>
    <w:p w14:paraId="00000281" w14:textId="77777777" w:rsidR="003F393B" w:rsidRDefault="003F393B">
      <w:pPr>
        <w:spacing w:after="120" w:line="240" w:lineRule="auto"/>
        <w:ind w:firstLine="720"/>
      </w:pPr>
    </w:p>
    <w:p w14:paraId="00000282" w14:textId="220D45B5" w:rsidR="003F393B" w:rsidRPr="00DB60B8" w:rsidRDefault="00842017">
      <w:pPr>
        <w:spacing w:after="120" w:line="240" w:lineRule="auto"/>
        <w:ind w:firstLine="720"/>
        <w:rPr>
          <w:b/>
          <w:color w:val="000000" w:themeColor="text1"/>
        </w:rPr>
      </w:pPr>
      <w:r w:rsidRPr="00DB60B8">
        <w:rPr>
          <w:b/>
          <w:color w:val="000000" w:themeColor="text1"/>
        </w:rPr>
        <w:t xml:space="preserve">Creación de </w:t>
      </w:r>
      <w:proofErr w:type="spellStart"/>
      <w:r w:rsidRPr="00DB60B8">
        <w:rPr>
          <w:b/>
          <w:i/>
          <w:color w:val="000000" w:themeColor="text1"/>
        </w:rPr>
        <w:t>dashboards</w:t>
      </w:r>
      <w:proofErr w:type="spellEnd"/>
    </w:p>
    <w:p w14:paraId="00000283" w14:textId="77777777" w:rsidR="003F393B" w:rsidRDefault="003F393B">
      <w:pPr>
        <w:spacing w:after="120" w:line="240" w:lineRule="auto"/>
        <w:ind w:firstLine="720"/>
        <w:rPr>
          <w:b/>
        </w:rPr>
      </w:pPr>
    </w:p>
    <w:tbl>
      <w:tblPr>
        <w:tblStyle w:val="affffffff5"/>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3F393B" w14:paraId="4240D2AB" w14:textId="77777777">
        <w:trPr>
          <w:trHeight w:val="580"/>
        </w:trPr>
        <w:tc>
          <w:tcPr>
            <w:tcW w:w="1534" w:type="dxa"/>
            <w:shd w:val="clear" w:color="auto" w:fill="C9DAF8"/>
            <w:tcMar>
              <w:top w:w="100" w:type="dxa"/>
              <w:left w:w="100" w:type="dxa"/>
              <w:bottom w:w="100" w:type="dxa"/>
              <w:right w:w="100" w:type="dxa"/>
            </w:tcMar>
          </w:tcPr>
          <w:p w14:paraId="00000284" w14:textId="77777777" w:rsidR="003F393B" w:rsidRDefault="00842017">
            <w:pPr>
              <w:widowControl w:val="0"/>
              <w:jc w:val="center"/>
              <w:rPr>
                <w:b/>
              </w:rPr>
            </w:pPr>
            <w:r>
              <w:rPr>
                <w:b/>
              </w:rPr>
              <w:t>Tipo de recurso</w:t>
            </w:r>
          </w:p>
        </w:tc>
        <w:tc>
          <w:tcPr>
            <w:tcW w:w="11878" w:type="dxa"/>
            <w:shd w:val="clear" w:color="auto" w:fill="C9DAF8"/>
            <w:tcMar>
              <w:top w:w="100" w:type="dxa"/>
              <w:left w:w="100" w:type="dxa"/>
              <w:bottom w:w="100" w:type="dxa"/>
              <w:right w:w="100" w:type="dxa"/>
            </w:tcMar>
          </w:tcPr>
          <w:p w14:paraId="00000285" w14:textId="77777777" w:rsidR="003F393B" w:rsidRDefault="00842017">
            <w:pPr>
              <w:pStyle w:val="Ttulo"/>
              <w:widowControl w:val="0"/>
              <w:jc w:val="center"/>
              <w:rPr>
                <w:sz w:val="22"/>
                <w:szCs w:val="22"/>
              </w:rPr>
            </w:pPr>
            <w:bookmarkStart w:id="6" w:name="_heading=h.2xcytpi" w:colFirst="0" w:colLast="0"/>
            <w:bookmarkEnd w:id="6"/>
            <w:r>
              <w:rPr>
                <w:sz w:val="22"/>
                <w:szCs w:val="22"/>
              </w:rPr>
              <w:t>Acordeón tipo 2</w:t>
            </w:r>
          </w:p>
        </w:tc>
      </w:tr>
      <w:tr w:rsidR="003F393B" w14:paraId="4BDEBC18" w14:textId="77777777">
        <w:trPr>
          <w:trHeight w:val="420"/>
        </w:trPr>
        <w:tc>
          <w:tcPr>
            <w:tcW w:w="1534" w:type="dxa"/>
            <w:shd w:val="clear" w:color="auto" w:fill="auto"/>
            <w:tcMar>
              <w:top w:w="100" w:type="dxa"/>
              <w:left w:w="100" w:type="dxa"/>
              <w:bottom w:w="100" w:type="dxa"/>
              <w:right w:w="100" w:type="dxa"/>
            </w:tcMar>
          </w:tcPr>
          <w:p w14:paraId="00000286" w14:textId="77777777" w:rsidR="003F393B" w:rsidRDefault="00842017">
            <w:pPr>
              <w:widowControl w:val="0"/>
              <w:rPr>
                <w:b/>
              </w:rPr>
            </w:pPr>
            <w:r>
              <w:rPr>
                <w:b/>
              </w:rPr>
              <w:t>Introducción</w:t>
            </w:r>
          </w:p>
        </w:tc>
        <w:tc>
          <w:tcPr>
            <w:tcW w:w="11878" w:type="dxa"/>
            <w:shd w:val="clear" w:color="auto" w:fill="auto"/>
            <w:tcMar>
              <w:top w:w="100" w:type="dxa"/>
              <w:left w:w="100" w:type="dxa"/>
              <w:bottom w:w="100" w:type="dxa"/>
              <w:right w:w="100" w:type="dxa"/>
            </w:tcMar>
          </w:tcPr>
          <w:p w14:paraId="00000287" w14:textId="77777777" w:rsidR="003F393B" w:rsidRPr="00DB60B8" w:rsidRDefault="00842017">
            <w:pPr>
              <w:spacing w:after="120"/>
              <w:jc w:val="both"/>
              <w:rPr>
                <w:color w:val="000000" w:themeColor="text1"/>
              </w:rPr>
            </w:pPr>
            <w:r w:rsidRPr="00DB60B8">
              <w:rPr>
                <w:color w:val="000000" w:themeColor="text1"/>
              </w:rPr>
              <w:t xml:space="preserve">Un </w:t>
            </w:r>
            <w:proofErr w:type="spellStart"/>
            <w:r w:rsidRPr="00DB60B8">
              <w:rPr>
                <w:i/>
                <w:color w:val="000000" w:themeColor="text1"/>
              </w:rPr>
              <w:t>dashboard</w:t>
            </w:r>
            <w:proofErr w:type="spellEnd"/>
            <w:r w:rsidRPr="00DB60B8">
              <w:rPr>
                <w:i/>
                <w:color w:val="000000" w:themeColor="text1"/>
              </w:rPr>
              <w:t xml:space="preserve"> </w:t>
            </w:r>
            <w:r w:rsidRPr="00DB60B8">
              <w:rPr>
                <w:color w:val="000000" w:themeColor="text1"/>
              </w:rPr>
              <w:t>(o tablero de control) es una herramienta para la gestión de la información, que permite monitorear y analizar, de forma visual y centralizada, los indicadores claves de desempeño (</w:t>
            </w:r>
            <w:proofErr w:type="spellStart"/>
            <w:r w:rsidRPr="00DB60B8">
              <w:rPr>
                <w:color w:val="000000" w:themeColor="text1"/>
              </w:rPr>
              <w:t>KPIs</w:t>
            </w:r>
            <w:proofErr w:type="spellEnd"/>
            <w:r w:rsidRPr="00DB60B8">
              <w:rPr>
                <w:color w:val="000000" w:themeColor="text1"/>
              </w:rPr>
              <w:t xml:space="preserve">), métricas y demás datos importantes para la organización. Es entonces, una especie de “resumen” que recopila los principales datos y los presenta en </w:t>
            </w:r>
            <w:proofErr w:type="spellStart"/>
            <w:r w:rsidRPr="00DB60B8">
              <w:rPr>
                <w:i/>
                <w:color w:val="000000" w:themeColor="text1"/>
              </w:rPr>
              <w:t>stakeholders</w:t>
            </w:r>
            <w:proofErr w:type="spellEnd"/>
            <w:r w:rsidRPr="00DB60B8">
              <w:rPr>
                <w:i/>
                <w:color w:val="000000" w:themeColor="text1"/>
              </w:rPr>
              <w:t xml:space="preserve"> </w:t>
            </w:r>
            <w:r w:rsidRPr="00DB60B8">
              <w:rPr>
                <w:color w:val="000000" w:themeColor="text1"/>
              </w:rPr>
              <w:t xml:space="preserve">para que se pueda consultar solo la información necesaria. Entre las principales características de un </w:t>
            </w:r>
            <w:proofErr w:type="spellStart"/>
            <w:r w:rsidRPr="00DB60B8">
              <w:rPr>
                <w:i/>
                <w:color w:val="000000" w:themeColor="text1"/>
              </w:rPr>
              <w:t>dashboard</w:t>
            </w:r>
            <w:proofErr w:type="spellEnd"/>
            <w:r w:rsidRPr="00DB60B8">
              <w:rPr>
                <w:color w:val="000000" w:themeColor="text1"/>
              </w:rPr>
              <w:t xml:space="preserve"> se encuentran:</w:t>
            </w:r>
          </w:p>
          <w:p w14:paraId="00000288" w14:textId="77777777" w:rsidR="003F393B" w:rsidRDefault="003F393B">
            <w:pPr>
              <w:widowControl w:val="0"/>
              <w:rPr>
                <w:color w:val="999999"/>
              </w:rPr>
            </w:pPr>
          </w:p>
        </w:tc>
      </w:tr>
      <w:tr w:rsidR="003F393B" w14:paraId="3AE2B39E" w14:textId="77777777">
        <w:trPr>
          <w:trHeight w:val="420"/>
        </w:trPr>
        <w:tc>
          <w:tcPr>
            <w:tcW w:w="13412" w:type="dxa"/>
            <w:gridSpan w:val="2"/>
            <w:shd w:val="clear" w:color="auto" w:fill="auto"/>
            <w:tcMar>
              <w:top w:w="100" w:type="dxa"/>
              <w:left w:w="100" w:type="dxa"/>
              <w:bottom w:w="100" w:type="dxa"/>
              <w:right w:w="100" w:type="dxa"/>
            </w:tcMar>
          </w:tcPr>
          <w:p w14:paraId="00000289" w14:textId="77777777" w:rsidR="003F393B" w:rsidRDefault="00842017">
            <w:pPr>
              <w:widowControl w:val="0"/>
              <w:jc w:val="center"/>
            </w:pPr>
            <w:r>
              <w:rPr>
                <w:noProof/>
              </w:rPr>
              <w:lastRenderedPageBreak/>
              <w:drawing>
                <wp:inline distT="0" distB="0" distL="0" distR="0" wp14:anchorId="77C552B8" wp14:editId="68035181">
                  <wp:extent cx="3362842" cy="2257772"/>
                  <wp:effectExtent l="0" t="0" r="0" b="0"/>
                  <wp:docPr id="339" name="image3.jpg" descr="Interfaz de usuario de paneles, UX, KIT, gran diseño para cualquier propósito del sitio. Plantilla de infografía de negocios. Ilustración plana vectorial. Concepto de gran tamaño Diseño de plantillas de panel de administración de usuarios. Panel de administración de análisis."/>
                  <wp:cNvGraphicFramePr/>
                  <a:graphic xmlns:a="http://schemas.openxmlformats.org/drawingml/2006/main">
                    <a:graphicData uri="http://schemas.openxmlformats.org/drawingml/2006/picture">
                      <pic:pic xmlns:pic="http://schemas.openxmlformats.org/drawingml/2006/picture">
                        <pic:nvPicPr>
                          <pic:cNvPr id="0" name="image3.jpg" descr="Interfaz de usuario de paneles, UX, KIT, gran diseño para cualquier propósito del sitio. Plantilla de infografía de negocios. Ilustración plana vectorial. Concepto de gran tamaño Diseño de plantillas de panel de administración de usuarios. Panel de administración de análisis."/>
                          <pic:cNvPicPr preferRelativeResize="0"/>
                        </pic:nvPicPr>
                        <pic:blipFill>
                          <a:blip r:embed="rId65"/>
                          <a:srcRect/>
                          <a:stretch>
                            <a:fillRect/>
                          </a:stretch>
                        </pic:blipFill>
                        <pic:spPr>
                          <a:xfrm>
                            <a:off x="0" y="0"/>
                            <a:ext cx="3362842" cy="2257772"/>
                          </a:xfrm>
                          <a:prstGeom prst="rect">
                            <a:avLst/>
                          </a:prstGeom>
                          <a:ln/>
                        </pic:spPr>
                      </pic:pic>
                    </a:graphicData>
                  </a:graphic>
                </wp:inline>
              </w:drawing>
            </w:r>
          </w:p>
          <w:p w14:paraId="0000028A" w14:textId="77777777" w:rsidR="003F393B" w:rsidRDefault="003F393B">
            <w:pPr>
              <w:widowControl w:val="0"/>
              <w:jc w:val="center"/>
            </w:pPr>
          </w:p>
          <w:p w14:paraId="0000028B" w14:textId="77777777" w:rsidR="003F393B" w:rsidRDefault="00842017">
            <w:pPr>
              <w:spacing w:after="120"/>
            </w:pPr>
            <w:r>
              <w:t xml:space="preserve">Fuente: </w:t>
            </w:r>
            <w:hyperlink r:id="rId66">
              <w:r>
                <w:rPr>
                  <w:color w:val="0000FF"/>
                  <w:u w:val="single"/>
                </w:rPr>
                <w:t>https://www.shutterstock.com/es/image-vector/dashboard-ui-ux-kit-great-design-1938829057</w:t>
              </w:r>
            </w:hyperlink>
            <w:r>
              <w:t xml:space="preserve"> </w:t>
            </w:r>
          </w:p>
          <w:p w14:paraId="0000028C" w14:textId="77777777" w:rsidR="003F393B" w:rsidRDefault="00842017">
            <w:pPr>
              <w:widowControl w:val="0"/>
            </w:pPr>
            <w:r>
              <w:t xml:space="preserve">     </w:t>
            </w:r>
          </w:p>
          <w:p w14:paraId="0000028D" w14:textId="77777777" w:rsidR="003F393B" w:rsidRDefault="003F393B">
            <w:pPr>
              <w:widowControl w:val="0"/>
            </w:pPr>
          </w:p>
          <w:p w14:paraId="0000028E" w14:textId="77777777" w:rsidR="003F393B" w:rsidRDefault="00842017">
            <w:pPr>
              <w:widowControl w:val="0"/>
            </w:pPr>
            <w:r>
              <w:rPr>
                <w:b/>
              </w:rPr>
              <w:t xml:space="preserve">Imagen: </w:t>
            </w:r>
            <w:r>
              <w:t>228131_i_23</w:t>
            </w:r>
          </w:p>
          <w:p w14:paraId="0000028F" w14:textId="77777777" w:rsidR="003F393B" w:rsidRDefault="003F393B">
            <w:pPr>
              <w:widowControl w:val="0"/>
              <w:jc w:val="center"/>
              <w:rPr>
                <w:b/>
              </w:rPr>
            </w:pPr>
          </w:p>
        </w:tc>
      </w:tr>
      <w:tr w:rsidR="003F393B" w14:paraId="26119881" w14:textId="77777777">
        <w:trPr>
          <w:trHeight w:val="420"/>
        </w:trPr>
        <w:tc>
          <w:tcPr>
            <w:tcW w:w="13412" w:type="dxa"/>
            <w:gridSpan w:val="2"/>
            <w:shd w:val="clear" w:color="auto" w:fill="auto"/>
            <w:tcMar>
              <w:top w:w="100" w:type="dxa"/>
              <w:left w:w="100" w:type="dxa"/>
              <w:bottom w:w="100" w:type="dxa"/>
              <w:right w:w="100" w:type="dxa"/>
            </w:tcMar>
          </w:tcPr>
          <w:p w14:paraId="00000291" w14:textId="77777777" w:rsidR="003F393B" w:rsidRPr="00F528CB" w:rsidRDefault="00842017">
            <w:pPr>
              <w:spacing w:after="120"/>
              <w:jc w:val="both"/>
              <w:rPr>
                <w:b/>
                <w:color w:val="000000" w:themeColor="text1"/>
              </w:rPr>
            </w:pPr>
            <w:r w:rsidRPr="00F528CB">
              <w:rPr>
                <w:b/>
                <w:color w:val="000000" w:themeColor="text1"/>
              </w:rPr>
              <w:t>Personalización</w:t>
            </w:r>
          </w:p>
          <w:p w14:paraId="00000292" w14:textId="77777777" w:rsidR="003F393B" w:rsidRDefault="00842017">
            <w:pPr>
              <w:spacing w:after="120"/>
              <w:jc w:val="both"/>
            </w:pPr>
            <w:r w:rsidRPr="00F528CB">
              <w:rPr>
                <w:color w:val="000000" w:themeColor="text1"/>
              </w:rPr>
              <w:t xml:space="preserve">Los </w:t>
            </w:r>
            <w:proofErr w:type="spellStart"/>
            <w:r w:rsidRPr="00F528CB">
              <w:rPr>
                <w:i/>
                <w:color w:val="000000" w:themeColor="text1"/>
              </w:rPr>
              <w:t>dashboards</w:t>
            </w:r>
            <w:proofErr w:type="spellEnd"/>
            <w:r w:rsidRPr="00F528CB">
              <w:rPr>
                <w:i/>
                <w:color w:val="000000" w:themeColor="text1"/>
              </w:rPr>
              <w:t xml:space="preserve"> </w:t>
            </w:r>
            <w:r w:rsidRPr="00F528CB">
              <w:rPr>
                <w:color w:val="000000" w:themeColor="text1"/>
              </w:rPr>
              <w:t xml:space="preserve">muestran únicamente la información relevante para el departamento o el </w:t>
            </w:r>
            <w:proofErr w:type="spellStart"/>
            <w:r w:rsidRPr="00F528CB">
              <w:rPr>
                <w:i/>
                <w:color w:val="000000" w:themeColor="text1"/>
              </w:rPr>
              <w:t>stakeholder</w:t>
            </w:r>
            <w:proofErr w:type="spellEnd"/>
            <w:r w:rsidRPr="00F528CB">
              <w:rPr>
                <w:i/>
                <w:color w:val="000000" w:themeColor="text1"/>
              </w:rPr>
              <w:t xml:space="preserve"> </w:t>
            </w:r>
            <w:r w:rsidRPr="00F528CB">
              <w:rPr>
                <w:color w:val="000000" w:themeColor="text1"/>
              </w:rPr>
              <w:t>que la recibe. Una organización podrá tener varios tableros de control según sus áreas o proyectos y el contenido de estos será diferente según las necesidades y preguntas a responder.</w:t>
            </w:r>
          </w:p>
        </w:tc>
      </w:tr>
      <w:tr w:rsidR="003F393B" w14:paraId="0C145A1E" w14:textId="77777777">
        <w:trPr>
          <w:trHeight w:val="420"/>
        </w:trPr>
        <w:tc>
          <w:tcPr>
            <w:tcW w:w="13412" w:type="dxa"/>
            <w:gridSpan w:val="2"/>
            <w:shd w:val="clear" w:color="auto" w:fill="auto"/>
            <w:tcMar>
              <w:top w:w="100" w:type="dxa"/>
              <w:left w:w="100" w:type="dxa"/>
              <w:bottom w:w="100" w:type="dxa"/>
              <w:right w:w="100" w:type="dxa"/>
            </w:tcMar>
          </w:tcPr>
          <w:p w14:paraId="00000294" w14:textId="77777777" w:rsidR="003F393B" w:rsidRPr="00F528CB" w:rsidRDefault="00842017">
            <w:pPr>
              <w:spacing w:after="120"/>
              <w:jc w:val="both"/>
              <w:rPr>
                <w:b/>
                <w:color w:val="000000" w:themeColor="text1"/>
              </w:rPr>
            </w:pPr>
            <w:r w:rsidRPr="00F528CB">
              <w:rPr>
                <w:b/>
                <w:color w:val="000000" w:themeColor="text1"/>
              </w:rPr>
              <w:t>Visual</w:t>
            </w:r>
          </w:p>
          <w:p w14:paraId="00000295" w14:textId="77777777" w:rsidR="003F393B" w:rsidRDefault="00842017">
            <w:pPr>
              <w:spacing w:after="120"/>
              <w:jc w:val="both"/>
            </w:pPr>
            <w:r w:rsidRPr="00F528CB">
              <w:rPr>
                <w:color w:val="000000" w:themeColor="text1"/>
              </w:rPr>
              <w:lastRenderedPageBreak/>
              <w:t>Los tableros de control presentan su información de una forma visual y atractiva aprovechando la diversidad de gráficas y distintivos existentes (flechas, colores, cifras resaltadas) para facilitar al usuario la comprensión y aprovechamiento de la información allí presentada.</w:t>
            </w:r>
          </w:p>
        </w:tc>
      </w:tr>
      <w:tr w:rsidR="003F393B" w14:paraId="03D1EECB" w14:textId="77777777">
        <w:trPr>
          <w:trHeight w:val="420"/>
        </w:trPr>
        <w:tc>
          <w:tcPr>
            <w:tcW w:w="13412" w:type="dxa"/>
            <w:gridSpan w:val="2"/>
            <w:shd w:val="clear" w:color="auto" w:fill="auto"/>
            <w:tcMar>
              <w:top w:w="100" w:type="dxa"/>
              <w:left w:w="100" w:type="dxa"/>
              <w:bottom w:w="100" w:type="dxa"/>
              <w:right w:w="100" w:type="dxa"/>
            </w:tcMar>
          </w:tcPr>
          <w:p w14:paraId="00000297" w14:textId="77777777" w:rsidR="003F393B" w:rsidRPr="00F528CB" w:rsidRDefault="00842017">
            <w:pPr>
              <w:spacing w:after="120"/>
              <w:jc w:val="both"/>
              <w:rPr>
                <w:b/>
                <w:color w:val="000000" w:themeColor="text1"/>
              </w:rPr>
            </w:pPr>
            <w:r w:rsidRPr="00F528CB">
              <w:rPr>
                <w:b/>
                <w:color w:val="000000" w:themeColor="text1"/>
              </w:rPr>
              <w:lastRenderedPageBreak/>
              <w:t>Tiempo real</w:t>
            </w:r>
          </w:p>
          <w:p w14:paraId="00000298" w14:textId="77777777" w:rsidR="003F393B" w:rsidRDefault="00842017">
            <w:pPr>
              <w:spacing w:after="120"/>
              <w:jc w:val="both"/>
            </w:pPr>
            <w:r w:rsidRPr="00F528CB">
              <w:rPr>
                <w:color w:val="000000" w:themeColor="text1"/>
              </w:rPr>
              <w:t xml:space="preserve">En algunos casos, los </w:t>
            </w:r>
            <w:proofErr w:type="spellStart"/>
            <w:r w:rsidRPr="00F528CB">
              <w:rPr>
                <w:i/>
                <w:color w:val="000000" w:themeColor="text1"/>
              </w:rPr>
              <w:t>dashboards</w:t>
            </w:r>
            <w:proofErr w:type="spellEnd"/>
            <w:r w:rsidRPr="00F528CB">
              <w:rPr>
                <w:color w:val="000000" w:themeColor="text1"/>
              </w:rPr>
              <w:t xml:space="preserve"> están conectados directamente con fuentes de información activas (las cuales continúan recibiendo datos) permitiendo que la información presentada esté actualizada y mostrando los valores de los indicadores en tiempo real.</w:t>
            </w:r>
          </w:p>
        </w:tc>
      </w:tr>
    </w:tbl>
    <w:p w14:paraId="0000029A" w14:textId="77777777" w:rsidR="003F393B" w:rsidRDefault="003F393B">
      <w:pPr>
        <w:spacing w:after="120" w:line="240" w:lineRule="auto"/>
        <w:ind w:firstLine="720"/>
        <w:rPr>
          <w:b/>
        </w:rPr>
      </w:pPr>
    </w:p>
    <w:p w14:paraId="0000029B" w14:textId="77777777" w:rsidR="003F393B" w:rsidRDefault="003F393B">
      <w:pPr>
        <w:spacing w:after="120" w:line="240" w:lineRule="auto"/>
        <w:jc w:val="both"/>
      </w:pPr>
    </w:p>
    <w:tbl>
      <w:tblPr>
        <w:tblStyle w:val="affffffff6"/>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3F393B" w14:paraId="27C29693" w14:textId="77777777">
        <w:trPr>
          <w:trHeight w:val="580"/>
        </w:trPr>
        <w:tc>
          <w:tcPr>
            <w:tcW w:w="2307" w:type="dxa"/>
            <w:gridSpan w:val="2"/>
            <w:shd w:val="clear" w:color="auto" w:fill="C9DAF8"/>
            <w:tcMar>
              <w:top w:w="100" w:type="dxa"/>
              <w:left w:w="100" w:type="dxa"/>
              <w:bottom w:w="100" w:type="dxa"/>
              <w:right w:w="100" w:type="dxa"/>
            </w:tcMar>
          </w:tcPr>
          <w:p w14:paraId="0000029C" w14:textId="77777777" w:rsidR="003F393B" w:rsidRDefault="003F393B">
            <w:pPr>
              <w:widowControl w:val="0"/>
              <w:jc w:val="center"/>
              <w:rPr>
                <w:b/>
              </w:rPr>
            </w:pPr>
          </w:p>
          <w:p w14:paraId="0000029D" w14:textId="77777777" w:rsidR="003F393B" w:rsidRDefault="00842017">
            <w:pPr>
              <w:widowControl w:val="0"/>
              <w:jc w:val="center"/>
              <w:rPr>
                <w:b/>
              </w:rPr>
            </w:pPr>
            <w:r>
              <w:rPr>
                <w:b/>
              </w:rPr>
              <w:t>Tipo de recurso</w:t>
            </w:r>
          </w:p>
        </w:tc>
        <w:tc>
          <w:tcPr>
            <w:tcW w:w="11105" w:type="dxa"/>
            <w:shd w:val="clear" w:color="auto" w:fill="C9DAF8"/>
            <w:tcMar>
              <w:top w:w="100" w:type="dxa"/>
              <w:left w:w="100" w:type="dxa"/>
              <w:bottom w:w="100" w:type="dxa"/>
              <w:right w:w="100" w:type="dxa"/>
            </w:tcMar>
          </w:tcPr>
          <w:p w14:paraId="0000029F" w14:textId="77777777" w:rsidR="003F393B" w:rsidRDefault="00842017">
            <w:pPr>
              <w:pStyle w:val="Ttulo"/>
              <w:widowControl w:val="0"/>
              <w:jc w:val="center"/>
              <w:rPr>
                <w:sz w:val="22"/>
                <w:szCs w:val="22"/>
              </w:rPr>
            </w:pPr>
            <w:r>
              <w:rPr>
                <w:sz w:val="22"/>
                <w:szCs w:val="22"/>
              </w:rPr>
              <w:t xml:space="preserve">Pestañas o </w:t>
            </w:r>
            <w:proofErr w:type="spellStart"/>
            <w:r>
              <w:rPr>
                <w:sz w:val="22"/>
                <w:szCs w:val="22"/>
              </w:rPr>
              <w:t>tabs</w:t>
            </w:r>
            <w:proofErr w:type="spellEnd"/>
            <w:r>
              <w:rPr>
                <w:sz w:val="22"/>
                <w:szCs w:val="22"/>
              </w:rPr>
              <w:t xml:space="preserve"> verticales</w:t>
            </w:r>
          </w:p>
        </w:tc>
      </w:tr>
      <w:tr w:rsidR="003F393B" w14:paraId="6F173B0C" w14:textId="77777777">
        <w:trPr>
          <w:trHeight w:val="420"/>
        </w:trPr>
        <w:tc>
          <w:tcPr>
            <w:tcW w:w="2307" w:type="dxa"/>
            <w:gridSpan w:val="2"/>
            <w:shd w:val="clear" w:color="auto" w:fill="auto"/>
            <w:tcMar>
              <w:top w:w="100" w:type="dxa"/>
              <w:left w:w="100" w:type="dxa"/>
              <w:bottom w:w="100" w:type="dxa"/>
              <w:right w:w="100" w:type="dxa"/>
            </w:tcMar>
          </w:tcPr>
          <w:p w14:paraId="000002A0" w14:textId="77777777" w:rsidR="003F393B" w:rsidRDefault="003F393B">
            <w:pPr>
              <w:widowControl w:val="0"/>
              <w:rPr>
                <w:b/>
              </w:rPr>
            </w:pPr>
          </w:p>
          <w:p w14:paraId="000002A1" w14:textId="77777777" w:rsidR="003F393B" w:rsidRDefault="00842017">
            <w:pPr>
              <w:widowControl w:val="0"/>
              <w:rPr>
                <w:b/>
              </w:rPr>
            </w:pPr>
            <w:r>
              <w:rPr>
                <w:b/>
              </w:rPr>
              <w:t>Introducción</w:t>
            </w:r>
          </w:p>
        </w:tc>
        <w:tc>
          <w:tcPr>
            <w:tcW w:w="11105" w:type="dxa"/>
            <w:shd w:val="clear" w:color="auto" w:fill="auto"/>
            <w:tcMar>
              <w:top w:w="100" w:type="dxa"/>
              <w:left w:w="100" w:type="dxa"/>
              <w:bottom w:w="100" w:type="dxa"/>
              <w:right w:w="100" w:type="dxa"/>
            </w:tcMar>
          </w:tcPr>
          <w:p w14:paraId="000002A3" w14:textId="77777777" w:rsidR="003F393B" w:rsidRDefault="00842017">
            <w:pPr>
              <w:spacing w:after="120"/>
              <w:jc w:val="both"/>
            </w:pPr>
            <w:r>
              <w:t xml:space="preserve">A continuación, se presentan los pasos sugeridos para la creación de un </w:t>
            </w:r>
            <w:proofErr w:type="spellStart"/>
            <w:r>
              <w:rPr>
                <w:i/>
              </w:rPr>
              <w:t>dashboard</w:t>
            </w:r>
            <w:proofErr w:type="spellEnd"/>
            <w:r>
              <w:t xml:space="preserve"> útil y eficaz para la organización.</w:t>
            </w:r>
          </w:p>
        </w:tc>
      </w:tr>
      <w:tr w:rsidR="003F393B" w14:paraId="69413DA8" w14:textId="77777777">
        <w:trPr>
          <w:trHeight w:val="420"/>
        </w:trPr>
        <w:tc>
          <w:tcPr>
            <w:tcW w:w="13412" w:type="dxa"/>
            <w:gridSpan w:val="3"/>
            <w:shd w:val="clear" w:color="auto" w:fill="auto"/>
            <w:tcMar>
              <w:top w:w="100" w:type="dxa"/>
              <w:left w:w="100" w:type="dxa"/>
              <w:bottom w:w="100" w:type="dxa"/>
              <w:right w:w="100" w:type="dxa"/>
            </w:tcMar>
          </w:tcPr>
          <w:p w14:paraId="000002A4" w14:textId="77777777" w:rsidR="003F393B" w:rsidRDefault="003F393B">
            <w:pPr>
              <w:widowControl w:val="0"/>
              <w:rPr>
                <w:color w:val="999999"/>
              </w:rPr>
            </w:pPr>
          </w:p>
          <w:p w14:paraId="000002A5" w14:textId="77777777" w:rsidR="003F393B" w:rsidRDefault="00842017">
            <w:pPr>
              <w:widowControl w:val="0"/>
              <w:jc w:val="center"/>
            </w:pPr>
            <w:r>
              <w:rPr>
                <w:noProof/>
              </w:rPr>
              <w:lastRenderedPageBreak/>
              <w:drawing>
                <wp:inline distT="0" distB="0" distL="0" distR="0" wp14:anchorId="625ABB05" wp14:editId="4DC5A401">
                  <wp:extent cx="3039288" cy="2228981"/>
                  <wp:effectExtent l="0" t="0" r="0" b="0"/>
                  <wp:docPr id="341" name="image16.jpg" descr="Plantilla de panel de información. Diseño azul verde simple de la interfaz, panel administrador con gráficos, diagramas de gráficos. Infografías de vectores"/>
                  <wp:cNvGraphicFramePr/>
                  <a:graphic xmlns:a="http://schemas.openxmlformats.org/drawingml/2006/main">
                    <a:graphicData uri="http://schemas.openxmlformats.org/drawingml/2006/picture">
                      <pic:pic xmlns:pic="http://schemas.openxmlformats.org/drawingml/2006/picture">
                        <pic:nvPicPr>
                          <pic:cNvPr id="0" name="image16.jpg" descr="Plantilla de panel de información. Diseño azul verde simple de la interfaz, panel administrador con gráficos, diagramas de gráficos. Infografías de vectores"/>
                          <pic:cNvPicPr preferRelativeResize="0"/>
                        </pic:nvPicPr>
                        <pic:blipFill>
                          <a:blip r:embed="rId67"/>
                          <a:srcRect/>
                          <a:stretch>
                            <a:fillRect/>
                          </a:stretch>
                        </pic:blipFill>
                        <pic:spPr>
                          <a:xfrm>
                            <a:off x="0" y="0"/>
                            <a:ext cx="3039288" cy="2228981"/>
                          </a:xfrm>
                          <a:prstGeom prst="rect">
                            <a:avLst/>
                          </a:prstGeom>
                          <a:ln/>
                        </pic:spPr>
                      </pic:pic>
                    </a:graphicData>
                  </a:graphic>
                </wp:inline>
              </w:drawing>
            </w:r>
          </w:p>
          <w:p w14:paraId="000002A6" w14:textId="77777777" w:rsidR="003F393B" w:rsidRDefault="003F393B">
            <w:pPr>
              <w:widowControl w:val="0"/>
              <w:jc w:val="center"/>
            </w:pPr>
          </w:p>
          <w:p w14:paraId="000002A7" w14:textId="77777777" w:rsidR="003F393B" w:rsidRDefault="00842017">
            <w:pPr>
              <w:spacing w:after="120"/>
            </w:pPr>
            <w:r>
              <w:t xml:space="preserve">Fuente: </w:t>
            </w:r>
            <w:hyperlink r:id="rId68">
              <w:r>
                <w:rPr>
                  <w:color w:val="0000FF"/>
                  <w:u w:val="single"/>
                </w:rPr>
                <w:t>https://www.shutterstock.com/es/image-vector/infographic-dashboard-template-simple-green-blue-1222098511</w:t>
              </w:r>
            </w:hyperlink>
            <w:r>
              <w:t xml:space="preserve"> </w:t>
            </w:r>
          </w:p>
          <w:p w14:paraId="000002A8" w14:textId="77777777" w:rsidR="003F393B" w:rsidRDefault="003F393B">
            <w:pPr>
              <w:widowControl w:val="0"/>
            </w:pPr>
          </w:p>
          <w:p w14:paraId="000002A9" w14:textId="77777777" w:rsidR="003F393B" w:rsidRDefault="003F393B">
            <w:pPr>
              <w:widowControl w:val="0"/>
            </w:pPr>
          </w:p>
          <w:p w14:paraId="000002AA" w14:textId="77777777" w:rsidR="003F393B" w:rsidRDefault="00842017">
            <w:pPr>
              <w:widowControl w:val="0"/>
            </w:pPr>
            <w:r>
              <w:rPr>
                <w:b/>
              </w:rPr>
              <w:t xml:space="preserve">Imagen: </w:t>
            </w:r>
            <w:r>
              <w:t>228131_i_24</w:t>
            </w:r>
          </w:p>
          <w:p w14:paraId="000002AB" w14:textId="77777777" w:rsidR="003F393B" w:rsidRDefault="003F393B">
            <w:pPr>
              <w:widowControl w:val="0"/>
              <w:jc w:val="center"/>
              <w:rPr>
                <w:b/>
              </w:rPr>
            </w:pPr>
          </w:p>
        </w:tc>
      </w:tr>
      <w:tr w:rsidR="003F393B" w14:paraId="4470BDDF" w14:textId="77777777">
        <w:trPr>
          <w:trHeight w:val="420"/>
        </w:trPr>
        <w:tc>
          <w:tcPr>
            <w:tcW w:w="1551" w:type="dxa"/>
            <w:shd w:val="clear" w:color="auto" w:fill="auto"/>
            <w:tcMar>
              <w:top w:w="100" w:type="dxa"/>
              <w:left w:w="100" w:type="dxa"/>
              <w:bottom w:w="100" w:type="dxa"/>
              <w:right w:w="100" w:type="dxa"/>
            </w:tcMar>
          </w:tcPr>
          <w:p w14:paraId="000002AE" w14:textId="77777777" w:rsidR="003F393B" w:rsidRDefault="000A2761">
            <w:pPr>
              <w:widowControl w:val="0"/>
              <w:rPr>
                <w:b/>
                <w:color w:val="FF0000"/>
              </w:rPr>
            </w:pPr>
            <w:sdt>
              <w:sdtPr>
                <w:tag w:val="goog_rdk_4"/>
                <w:id w:val="231663191"/>
              </w:sdtPr>
              <w:sdtContent/>
            </w:sdt>
            <w:r w:rsidR="00842017" w:rsidRPr="00F528CB">
              <w:rPr>
                <w:b/>
                <w:color w:val="000000" w:themeColor="text1"/>
              </w:rPr>
              <w:t xml:space="preserve">Establecer el objetivo del </w:t>
            </w:r>
            <w:proofErr w:type="spellStart"/>
            <w:r w:rsidR="00842017" w:rsidRPr="00F528CB">
              <w:rPr>
                <w:b/>
                <w:i/>
                <w:color w:val="000000" w:themeColor="text1"/>
              </w:rPr>
              <w:t>dashboard</w:t>
            </w:r>
            <w:proofErr w:type="spellEnd"/>
          </w:p>
        </w:tc>
        <w:tc>
          <w:tcPr>
            <w:tcW w:w="11861" w:type="dxa"/>
            <w:gridSpan w:val="2"/>
            <w:shd w:val="clear" w:color="auto" w:fill="auto"/>
            <w:tcMar>
              <w:top w:w="100" w:type="dxa"/>
              <w:left w:w="100" w:type="dxa"/>
              <w:bottom w:w="100" w:type="dxa"/>
              <w:right w:w="100" w:type="dxa"/>
            </w:tcMar>
          </w:tcPr>
          <w:p w14:paraId="000002AF" w14:textId="77777777" w:rsidR="003F393B" w:rsidRDefault="00842017">
            <w:pPr>
              <w:pBdr>
                <w:top w:val="nil"/>
                <w:left w:val="nil"/>
                <w:bottom w:val="nil"/>
                <w:right w:val="nil"/>
                <w:between w:val="nil"/>
              </w:pBdr>
              <w:jc w:val="both"/>
            </w:pPr>
            <w:r>
              <w:rPr>
                <w:color w:val="000000"/>
              </w:rPr>
              <w:t xml:space="preserve">Para iniciar la creación del tablero de control es necesario saber cuál es el objetivo de éste, qué pregunta (o preguntas) de la organización queremos responder. Por </w:t>
            </w:r>
            <w:r>
              <w:t>ejemplo,</w:t>
            </w:r>
            <w:r>
              <w:rPr>
                <w:color w:val="000000"/>
              </w:rPr>
              <w:t xml:space="preserve"> ¿la organización quiere analizar las ventas para mejorarlas e incrementarlas para mejorar los ingresos?, ¿se quiere hacer seguimiento al avance y ejecución de los proyectos?</w:t>
            </w:r>
          </w:p>
          <w:p w14:paraId="000002B0" w14:textId="77777777" w:rsidR="003F393B" w:rsidRDefault="003F393B">
            <w:pPr>
              <w:widowControl w:val="0"/>
              <w:rPr>
                <w:color w:val="999999"/>
              </w:rPr>
            </w:pPr>
          </w:p>
        </w:tc>
      </w:tr>
      <w:tr w:rsidR="003F393B" w14:paraId="3430E203" w14:textId="77777777">
        <w:trPr>
          <w:trHeight w:val="420"/>
        </w:trPr>
        <w:tc>
          <w:tcPr>
            <w:tcW w:w="1551" w:type="dxa"/>
            <w:shd w:val="clear" w:color="auto" w:fill="auto"/>
            <w:tcMar>
              <w:top w:w="100" w:type="dxa"/>
              <w:left w:w="100" w:type="dxa"/>
              <w:bottom w:w="100" w:type="dxa"/>
              <w:right w:w="100" w:type="dxa"/>
            </w:tcMar>
          </w:tcPr>
          <w:p w14:paraId="000002B2" w14:textId="77777777" w:rsidR="003F393B" w:rsidRPr="00F528CB" w:rsidRDefault="00842017">
            <w:pPr>
              <w:widowControl w:val="0"/>
              <w:rPr>
                <w:b/>
                <w:color w:val="000000" w:themeColor="text1"/>
              </w:rPr>
            </w:pPr>
            <w:r w:rsidRPr="00F528CB">
              <w:rPr>
                <w:b/>
                <w:color w:val="000000" w:themeColor="text1"/>
              </w:rPr>
              <w:t>Identificar el público objetivo</w:t>
            </w:r>
          </w:p>
        </w:tc>
        <w:tc>
          <w:tcPr>
            <w:tcW w:w="11861" w:type="dxa"/>
            <w:gridSpan w:val="2"/>
            <w:shd w:val="clear" w:color="auto" w:fill="auto"/>
            <w:tcMar>
              <w:top w:w="100" w:type="dxa"/>
              <w:left w:w="100" w:type="dxa"/>
              <w:bottom w:w="100" w:type="dxa"/>
              <w:right w:w="100" w:type="dxa"/>
            </w:tcMar>
          </w:tcPr>
          <w:p w14:paraId="000002B3" w14:textId="77777777" w:rsidR="003F393B" w:rsidRPr="00F528CB" w:rsidRDefault="00842017">
            <w:pPr>
              <w:pBdr>
                <w:top w:val="nil"/>
                <w:left w:val="nil"/>
                <w:bottom w:val="nil"/>
                <w:right w:val="nil"/>
                <w:between w:val="nil"/>
              </w:pBdr>
              <w:jc w:val="both"/>
              <w:rPr>
                <w:color w:val="000000" w:themeColor="text1"/>
              </w:rPr>
            </w:pPr>
            <w:r w:rsidRPr="00F528CB">
              <w:rPr>
                <w:color w:val="000000" w:themeColor="text1"/>
              </w:rPr>
              <w:t xml:space="preserve">Es importante tener claridad sobre el objetivo del </w:t>
            </w:r>
            <w:proofErr w:type="spellStart"/>
            <w:r w:rsidRPr="00F528CB">
              <w:rPr>
                <w:i/>
                <w:color w:val="000000" w:themeColor="text1"/>
              </w:rPr>
              <w:t>dashboard</w:t>
            </w:r>
            <w:proofErr w:type="spellEnd"/>
            <w:r w:rsidRPr="00F528CB">
              <w:rPr>
                <w:i/>
                <w:color w:val="000000" w:themeColor="text1"/>
              </w:rPr>
              <w:t xml:space="preserve"> </w:t>
            </w:r>
            <w:r w:rsidRPr="00F528CB">
              <w:rPr>
                <w:color w:val="000000" w:themeColor="text1"/>
              </w:rPr>
              <w:t xml:space="preserve">a diseñar. Cada área de la organización y sus </w:t>
            </w:r>
            <w:proofErr w:type="gramStart"/>
            <w:r w:rsidRPr="00F528CB">
              <w:rPr>
                <w:color w:val="000000" w:themeColor="text1"/>
              </w:rPr>
              <w:t>colaboradores,</w:t>
            </w:r>
            <w:proofErr w:type="gramEnd"/>
            <w:r w:rsidRPr="00F528CB">
              <w:rPr>
                <w:color w:val="000000" w:themeColor="text1"/>
              </w:rPr>
              <w:t xml:space="preserve"> tendrá diferentes conocimientos e intereses, y si esto no se tiene en cuenta, se corre el riesgo de presentar en ellos información diferente a la requerida o en términos que no sean fáciles de entender. </w:t>
            </w:r>
          </w:p>
          <w:p w14:paraId="000002B4" w14:textId="77777777" w:rsidR="003F393B" w:rsidRPr="00F528CB" w:rsidRDefault="003F393B">
            <w:pPr>
              <w:widowControl w:val="0"/>
              <w:rPr>
                <w:color w:val="000000" w:themeColor="text1"/>
              </w:rPr>
            </w:pPr>
          </w:p>
        </w:tc>
      </w:tr>
      <w:tr w:rsidR="003F393B" w14:paraId="525B6A4D" w14:textId="77777777">
        <w:trPr>
          <w:trHeight w:val="420"/>
        </w:trPr>
        <w:tc>
          <w:tcPr>
            <w:tcW w:w="1551" w:type="dxa"/>
            <w:shd w:val="clear" w:color="auto" w:fill="auto"/>
            <w:tcMar>
              <w:top w:w="100" w:type="dxa"/>
              <w:left w:w="100" w:type="dxa"/>
              <w:bottom w:w="100" w:type="dxa"/>
              <w:right w:w="100" w:type="dxa"/>
            </w:tcMar>
          </w:tcPr>
          <w:p w14:paraId="000002B6" w14:textId="77777777" w:rsidR="003F393B" w:rsidRPr="00F528CB" w:rsidRDefault="00842017">
            <w:pPr>
              <w:widowControl w:val="0"/>
              <w:rPr>
                <w:b/>
                <w:color w:val="000000" w:themeColor="text1"/>
              </w:rPr>
            </w:pPr>
            <w:r w:rsidRPr="00F528CB">
              <w:rPr>
                <w:b/>
                <w:color w:val="000000" w:themeColor="text1"/>
              </w:rPr>
              <w:lastRenderedPageBreak/>
              <w:t>Definir las métricas</w:t>
            </w:r>
          </w:p>
        </w:tc>
        <w:tc>
          <w:tcPr>
            <w:tcW w:w="11861" w:type="dxa"/>
            <w:gridSpan w:val="2"/>
            <w:shd w:val="clear" w:color="auto" w:fill="auto"/>
            <w:tcMar>
              <w:top w:w="100" w:type="dxa"/>
              <w:left w:w="100" w:type="dxa"/>
              <w:bottom w:w="100" w:type="dxa"/>
              <w:right w:w="100" w:type="dxa"/>
            </w:tcMar>
          </w:tcPr>
          <w:p w14:paraId="000002B7" w14:textId="77777777" w:rsidR="003F393B" w:rsidRPr="00F528CB" w:rsidRDefault="00842017">
            <w:pPr>
              <w:pBdr>
                <w:top w:val="nil"/>
                <w:left w:val="nil"/>
                <w:bottom w:val="nil"/>
                <w:right w:val="nil"/>
                <w:between w:val="nil"/>
              </w:pBdr>
              <w:jc w:val="both"/>
              <w:rPr>
                <w:color w:val="000000" w:themeColor="text1"/>
              </w:rPr>
            </w:pPr>
            <w:r w:rsidRPr="00F528CB">
              <w:rPr>
                <w:color w:val="000000" w:themeColor="text1"/>
              </w:rPr>
              <w:t>Se deben seleccionar las principales métricas que ayuden a dar respuesta a las preguntas formuladas o que estén relacionadas. Si el indicador seleccionado no aporta a la temática en cuestión, posiblemente genere ruido en la visualización y deba ser eliminado. Entre los indicadores seleccionados es importante incluir los KPI</w:t>
            </w:r>
            <w:r w:rsidRPr="00F528CB">
              <w:rPr>
                <w:i/>
                <w:color w:val="000000" w:themeColor="text1"/>
              </w:rPr>
              <w:t xml:space="preserve"> (</w:t>
            </w:r>
            <w:r w:rsidRPr="00F528CB">
              <w:rPr>
                <w:color w:val="000000" w:themeColor="text1"/>
              </w:rPr>
              <w:t xml:space="preserve">Key Performance </w:t>
            </w:r>
            <w:proofErr w:type="spellStart"/>
            <w:r w:rsidRPr="00F528CB">
              <w:rPr>
                <w:color w:val="000000" w:themeColor="text1"/>
              </w:rPr>
              <w:t>Indicators</w:t>
            </w:r>
            <w:proofErr w:type="spellEnd"/>
            <w:r w:rsidRPr="00F528CB">
              <w:rPr>
                <w:i/>
                <w:color w:val="000000" w:themeColor="text1"/>
              </w:rPr>
              <w:t>)</w:t>
            </w:r>
            <w:r w:rsidRPr="00F528CB">
              <w:rPr>
                <w:color w:val="000000" w:themeColor="text1"/>
              </w:rPr>
              <w:t xml:space="preserve"> o indicadores claves de desempeño, utilizados por la organización, para evaluar su éxito en alcanzar diversos objetivos.</w:t>
            </w:r>
          </w:p>
          <w:p w14:paraId="000002B8" w14:textId="77777777" w:rsidR="003F393B" w:rsidRPr="00F528CB" w:rsidRDefault="003F393B">
            <w:pPr>
              <w:widowControl w:val="0"/>
              <w:rPr>
                <w:color w:val="000000" w:themeColor="text1"/>
              </w:rPr>
            </w:pPr>
          </w:p>
        </w:tc>
      </w:tr>
      <w:tr w:rsidR="003F393B" w14:paraId="7262F49B" w14:textId="77777777">
        <w:trPr>
          <w:trHeight w:val="420"/>
        </w:trPr>
        <w:tc>
          <w:tcPr>
            <w:tcW w:w="1551" w:type="dxa"/>
            <w:shd w:val="clear" w:color="auto" w:fill="auto"/>
            <w:tcMar>
              <w:top w:w="100" w:type="dxa"/>
              <w:left w:w="100" w:type="dxa"/>
              <w:bottom w:w="100" w:type="dxa"/>
              <w:right w:w="100" w:type="dxa"/>
            </w:tcMar>
          </w:tcPr>
          <w:p w14:paraId="000002BA" w14:textId="77777777" w:rsidR="003F393B" w:rsidRDefault="000A2761">
            <w:pPr>
              <w:widowControl w:val="0"/>
              <w:rPr>
                <w:b/>
                <w:color w:val="FF0000"/>
              </w:rPr>
            </w:pPr>
            <w:sdt>
              <w:sdtPr>
                <w:tag w:val="goog_rdk_5"/>
                <w:id w:val="806591760"/>
              </w:sdtPr>
              <w:sdtEndPr>
                <w:rPr>
                  <w:color w:val="000000" w:themeColor="text1"/>
                </w:rPr>
              </w:sdtEndPr>
              <w:sdtContent/>
            </w:sdt>
            <w:r w:rsidR="00842017" w:rsidRPr="00F528CB">
              <w:rPr>
                <w:b/>
                <w:color w:val="000000" w:themeColor="text1"/>
              </w:rPr>
              <w:t xml:space="preserve">Diseñar e implementar el </w:t>
            </w:r>
            <w:proofErr w:type="spellStart"/>
            <w:r w:rsidR="00842017" w:rsidRPr="00F528CB">
              <w:rPr>
                <w:b/>
                <w:i/>
                <w:color w:val="000000" w:themeColor="text1"/>
              </w:rPr>
              <w:t>dashboard</w:t>
            </w:r>
            <w:proofErr w:type="spellEnd"/>
          </w:p>
        </w:tc>
        <w:tc>
          <w:tcPr>
            <w:tcW w:w="11861" w:type="dxa"/>
            <w:gridSpan w:val="2"/>
            <w:shd w:val="clear" w:color="auto" w:fill="auto"/>
            <w:tcMar>
              <w:top w:w="100" w:type="dxa"/>
              <w:left w:w="100" w:type="dxa"/>
              <w:bottom w:w="100" w:type="dxa"/>
              <w:right w:w="100" w:type="dxa"/>
            </w:tcMar>
          </w:tcPr>
          <w:p w14:paraId="000002BB" w14:textId="77777777" w:rsidR="003F393B" w:rsidRDefault="00842017">
            <w:pPr>
              <w:pBdr>
                <w:top w:val="nil"/>
                <w:left w:val="nil"/>
                <w:bottom w:val="nil"/>
                <w:right w:val="nil"/>
                <w:between w:val="nil"/>
              </w:pBdr>
              <w:spacing w:after="120"/>
              <w:jc w:val="both"/>
            </w:pPr>
            <w:r>
              <w:rPr>
                <w:color w:val="000000"/>
              </w:rPr>
              <w:t>Una vez definidas las métricas e información a presentar, y teniendo en cuenta la herramienta a emplear, se definirán las herramientas gráficas adecuadas según el tipo de información y el público objetivo. Es muy importante, antes de publicar el acceso al tablero de control, validar la calidad y veracidad de la información presentada, confirmar que las visualizaciones seleccionadas se muestran correctamente y que la información presentada responde a los objetivos definidos en el primer paso.</w:t>
            </w:r>
          </w:p>
          <w:p w14:paraId="000002BC" w14:textId="77777777" w:rsidR="003F393B" w:rsidRDefault="003F393B">
            <w:pPr>
              <w:widowControl w:val="0"/>
              <w:rPr>
                <w:color w:val="999999"/>
              </w:rPr>
            </w:pPr>
          </w:p>
        </w:tc>
      </w:tr>
    </w:tbl>
    <w:p w14:paraId="000002BE" w14:textId="77777777" w:rsidR="003F393B" w:rsidRDefault="003F393B">
      <w:pPr>
        <w:spacing w:after="120" w:line="240" w:lineRule="auto"/>
        <w:jc w:val="both"/>
      </w:pPr>
    </w:p>
    <w:p w14:paraId="000002BF" w14:textId="77777777" w:rsidR="003F393B" w:rsidRDefault="003F393B">
      <w:bookmarkStart w:id="7" w:name="_heading=h.30j0zll" w:colFirst="0" w:colLast="0"/>
      <w:bookmarkEnd w:id="7"/>
    </w:p>
    <w:tbl>
      <w:tblPr>
        <w:tblStyle w:val="affffffff7"/>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3F393B" w14:paraId="594ECA21" w14:textId="77777777">
        <w:tc>
          <w:tcPr>
            <w:tcW w:w="4093" w:type="dxa"/>
            <w:shd w:val="clear" w:color="auto" w:fill="C9DAF8"/>
            <w:tcMar>
              <w:top w:w="100" w:type="dxa"/>
              <w:left w:w="100" w:type="dxa"/>
              <w:bottom w:w="100" w:type="dxa"/>
              <w:right w:w="100" w:type="dxa"/>
            </w:tcMar>
          </w:tcPr>
          <w:p w14:paraId="000002C0" w14:textId="77777777" w:rsidR="003F393B" w:rsidRDefault="00842017">
            <w:pPr>
              <w:widowControl w:val="0"/>
              <w:jc w:val="center"/>
              <w:rPr>
                <w:b/>
              </w:rPr>
            </w:pPr>
            <w:r>
              <w:rPr>
                <w:b/>
              </w:rPr>
              <w:t>Tipo de recurso</w:t>
            </w:r>
          </w:p>
        </w:tc>
        <w:tc>
          <w:tcPr>
            <w:tcW w:w="9319" w:type="dxa"/>
            <w:shd w:val="clear" w:color="auto" w:fill="C9DAF8"/>
            <w:tcMar>
              <w:top w:w="100" w:type="dxa"/>
              <w:left w:w="100" w:type="dxa"/>
              <w:bottom w:w="100" w:type="dxa"/>
              <w:right w:w="100" w:type="dxa"/>
            </w:tcMar>
          </w:tcPr>
          <w:p w14:paraId="000002C1" w14:textId="77777777" w:rsidR="003F393B" w:rsidRDefault="00842017">
            <w:pPr>
              <w:pStyle w:val="Ttulo"/>
              <w:widowControl w:val="0"/>
              <w:jc w:val="center"/>
              <w:rPr>
                <w:sz w:val="22"/>
                <w:szCs w:val="22"/>
              </w:rPr>
            </w:pPr>
            <w:bookmarkStart w:id="8" w:name="_heading=h.rkrb40grsf63" w:colFirst="0" w:colLast="0"/>
            <w:bookmarkEnd w:id="8"/>
            <w:r>
              <w:rPr>
                <w:sz w:val="22"/>
                <w:szCs w:val="22"/>
              </w:rPr>
              <w:t>Infografía estática</w:t>
            </w:r>
          </w:p>
        </w:tc>
      </w:tr>
      <w:tr w:rsidR="003F393B" w14:paraId="10CBE91A" w14:textId="77777777">
        <w:tc>
          <w:tcPr>
            <w:tcW w:w="4093" w:type="dxa"/>
            <w:shd w:val="clear" w:color="auto" w:fill="auto"/>
            <w:tcMar>
              <w:top w:w="100" w:type="dxa"/>
              <w:left w:w="100" w:type="dxa"/>
              <w:bottom w:w="100" w:type="dxa"/>
              <w:right w:w="100" w:type="dxa"/>
            </w:tcMar>
          </w:tcPr>
          <w:p w14:paraId="000002C2" w14:textId="77777777" w:rsidR="003F393B" w:rsidRDefault="00842017">
            <w:pPr>
              <w:widowControl w:val="0"/>
              <w:rPr>
                <w:b/>
                <w:highlight w:val="yellow"/>
              </w:rPr>
            </w:pPr>
            <w:r>
              <w:rPr>
                <w:b/>
              </w:rPr>
              <w:t>Texto introductorio</w:t>
            </w:r>
          </w:p>
        </w:tc>
        <w:tc>
          <w:tcPr>
            <w:tcW w:w="9319" w:type="dxa"/>
            <w:shd w:val="clear" w:color="auto" w:fill="auto"/>
            <w:tcMar>
              <w:top w:w="100" w:type="dxa"/>
              <w:left w:w="100" w:type="dxa"/>
              <w:bottom w:w="100" w:type="dxa"/>
              <w:right w:w="100" w:type="dxa"/>
            </w:tcMar>
          </w:tcPr>
          <w:p w14:paraId="000002C3" w14:textId="565C48DF" w:rsidR="003F393B" w:rsidRDefault="00842017">
            <w:pPr>
              <w:pBdr>
                <w:top w:val="nil"/>
                <w:left w:val="nil"/>
                <w:bottom w:val="nil"/>
                <w:right w:val="nil"/>
                <w:between w:val="nil"/>
              </w:pBdr>
              <w:spacing w:after="120"/>
              <w:jc w:val="both"/>
            </w:pPr>
            <w:r>
              <w:t>Para seleccionar la gráfica adecuada según el tipo de variable(s), se sugiere revisar la siguiente infografía</w:t>
            </w:r>
            <w:sdt>
              <w:sdtPr>
                <w:tag w:val="goog_rdk_6"/>
                <w:id w:val="2102996462"/>
              </w:sdtPr>
              <w:sdtContent>
                <w:ins w:id="9" w:author="USER" w:date="2022-11-17T16:07:00Z">
                  <w:r>
                    <w:t>:</w:t>
                  </w:r>
                </w:ins>
              </w:sdtContent>
            </w:sdt>
          </w:p>
          <w:p w14:paraId="000002C4" w14:textId="77777777" w:rsidR="003F393B" w:rsidRDefault="003F393B">
            <w:pPr>
              <w:widowControl w:val="0"/>
              <w:rPr>
                <w:color w:val="999999"/>
              </w:rPr>
            </w:pPr>
          </w:p>
        </w:tc>
      </w:tr>
      <w:tr w:rsidR="003F393B" w14:paraId="79BA4BEE" w14:textId="77777777">
        <w:trPr>
          <w:trHeight w:val="420"/>
        </w:trPr>
        <w:tc>
          <w:tcPr>
            <w:tcW w:w="13412" w:type="dxa"/>
            <w:gridSpan w:val="2"/>
            <w:shd w:val="clear" w:color="auto" w:fill="auto"/>
            <w:tcMar>
              <w:top w:w="100" w:type="dxa"/>
              <w:left w:w="100" w:type="dxa"/>
              <w:bottom w:w="100" w:type="dxa"/>
              <w:right w:w="100" w:type="dxa"/>
            </w:tcMar>
          </w:tcPr>
          <w:p w14:paraId="000002C5" w14:textId="77777777" w:rsidR="003F393B" w:rsidRDefault="00842017">
            <w:pPr>
              <w:widowControl w:val="0"/>
              <w:jc w:val="center"/>
              <w:rPr>
                <w:color w:val="666666"/>
              </w:rPr>
            </w:pPr>
            <w:r>
              <w:rPr>
                <w:noProof/>
                <w:color w:val="666666"/>
              </w:rPr>
              <w:lastRenderedPageBreak/>
              <w:drawing>
                <wp:inline distT="114300" distB="114300" distL="114300" distR="114300" wp14:anchorId="32319780" wp14:editId="338DDAE0">
                  <wp:extent cx="5134468" cy="4267610"/>
                  <wp:effectExtent l="0" t="0" r="0" b="0"/>
                  <wp:docPr id="3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9"/>
                          <a:srcRect/>
                          <a:stretch>
                            <a:fillRect/>
                          </a:stretch>
                        </pic:blipFill>
                        <pic:spPr>
                          <a:xfrm>
                            <a:off x="0" y="0"/>
                            <a:ext cx="5134468" cy="4267610"/>
                          </a:xfrm>
                          <a:prstGeom prst="rect">
                            <a:avLst/>
                          </a:prstGeom>
                          <a:ln/>
                        </pic:spPr>
                      </pic:pic>
                    </a:graphicData>
                  </a:graphic>
                </wp:inline>
              </w:drawing>
            </w:r>
          </w:p>
          <w:p w14:paraId="000002C6" w14:textId="77777777" w:rsidR="003F393B" w:rsidRDefault="003F393B">
            <w:pPr>
              <w:widowControl w:val="0"/>
              <w:jc w:val="center"/>
              <w:rPr>
                <w:color w:val="666666"/>
              </w:rPr>
            </w:pPr>
          </w:p>
          <w:p w14:paraId="000002C7" w14:textId="77777777" w:rsidR="003F393B" w:rsidRDefault="00842017">
            <w:pPr>
              <w:widowControl w:val="0"/>
              <w:rPr>
                <w:color w:val="666666"/>
              </w:rPr>
            </w:pPr>
            <w:r>
              <w:rPr>
                <w:color w:val="666666"/>
              </w:rPr>
              <w:t xml:space="preserve">Fuente: </w:t>
            </w:r>
            <w:hyperlink r:id="rId70">
              <w:r>
                <w:rPr>
                  <w:color w:val="1155CC"/>
                  <w:u w:val="single"/>
                </w:rPr>
                <w:t>https://extremepresentation.com/wp-content/uploads/6a00d8341bfd2e53ef0148c699cc96970c.jpg</w:t>
              </w:r>
            </w:hyperlink>
          </w:p>
          <w:p w14:paraId="000002C8" w14:textId="77777777" w:rsidR="003F393B" w:rsidRDefault="003F393B">
            <w:pPr>
              <w:widowControl w:val="0"/>
              <w:rPr>
                <w:color w:val="666666"/>
              </w:rPr>
            </w:pPr>
          </w:p>
          <w:p w14:paraId="000002C9" w14:textId="77777777" w:rsidR="003F393B" w:rsidRDefault="003F393B">
            <w:pPr>
              <w:widowControl w:val="0"/>
              <w:rPr>
                <w:color w:val="666666"/>
              </w:rPr>
            </w:pPr>
          </w:p>
        </w:tc>
      </w:tr>
      <w:tr w:rsidR="003F393B" w14:paraId="7AFFE038" w14:textId="77777777">
        <w:tc>
          <w:tcPr>
            <w:tcW w:w="4093" w:type="dxa"/>
            <w:shd w:val="clear" w:color="auto" w:fill="auto"/>
            <w:tcMar>
              <w:top w:w="100" w:type="dxa"/>
              <w:left w:w="100" w:type="dxa"/>
              <w:bottom w:w="100" w:type="dxa"/>
              <w:right w:w="100" w:type="dxa"/>
            </w:tcMar>
          </w:tcPr>
          <w:p w14:paraId="000002CB" w14:textId="77777777" w:rsidR="003F393B" w:rsidRDefault="00842017">
            <w:pPr>
              <w:widowControl w:val="0"/>
              <w:rPr>
                <w:b/>
              </w:rPr>
            </w:pPr>
            <w:r>
              <w:rPr>
                <w:b/>
              </w:rPr>
              <w:lastRenderedPageBreak/>
              <w:t>Código de la imagen</w:t>
            </w:r>
          </w:p>
        </w:tc>
        <w:tc>
          <w:tcPr>
            <w:tcW w:w="9319" w:type="dxa"/>
            <w:shd w:val="clear" w:color="auto" w:fill="auto"/>
            <w:tcMar>
              <w:top w:w="100" w:type="dxa"/>
              <w:left w:w="100" w:type="dxa"/>
              <w:bottom w:w="100" w:type="dxa"/>
              <w:right w:w="100" w:type="dxa"/>
            </w:tcMar>
          </w:tcPr>
          <w:p w14:paraId="000002CC" w14:textId="77777777" w:rsidR="003F393B" w:rsidRDefault="00842017">
            <w:pPr>
              <w:widowControl w:val="0"/>
            </w:pPr>
            <w:r>
              <w:t>228131_i_25</w:t>
            </w:r>
          </w:p>
        </w:tc>
      </w:tr>
    </w:tbl>
    <w:p w14:paraId="000002CD" w14:textId="77777777" w:rsidR="003F393B" w:rsidRDefault="003F393B"/>
    <w:p w14:paraId="000002CE" w14:textId="77777777" w:rsidR="003F393B" w:rsidRDefault="003F393B">
      <w:pPr>
        <w:spacing w:after="120" w:line="240" w:lineRule="auto"/>
        <w:jc w:val="both"/>
      </w:pPr>
    </w:p>
    <w:p w14:paraId="000002CF" w14:textId="18AEB402" w:rsidR="003F393B" w:rsidRPr="00F528CB" w:rsidRDefault="00842017">
      <w:pPr>
        <w:rPr>
          <w:b/>
          <w:color w:val="000000" w:themeColor="text1"/>
        </w:rPr>
      </w:pPr>
      <w:r w:rsidRPr="00F528CB">
        <w:rPr>
          <w:b/>
          <w:color w:val="000000" w:themeColor="text1"/>
        </w:rPr>
        <w:t>Tipos de fuentes de información según su origen</w:t>
      </w:r>
    </w:p>
    <w:p w14:paraId="000002D0" w14:textId="77777777" w:rsidR="003F393B" w:rsidRDefault="003F393B">
      <w:pPr>
        <w:pBdr>
          <w:top w:val="nil"/>
          <w:left w:val="nil"/>
          <w:bottom w:val="nil"/>
          <w:right w:val="nil"/>
          <w:between w:val="nil"/>
        </w:pBdr>
        <w:spacing w:after="120" w:line="240" w:lineRule="auto"/>
        <w:ind w:left="1080"/>
        <w:jc w:val="both"/>
      </w:pPr>
    </w:p>
    <w:tbl>
      <w:tblPr>
        <w:tblStyle w:val="affffffff8"/>
        <w:tblW w:w="13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3"/>
        <w:gridCol w:w="12037"/>
      </w:tblGrid>
      <w:tr w:rsidR="003F393B" w14:paraId="4549C0CD" w14:textId="77777777">
        <w:tc>
          <w:tcPr>
            <w:tcW w:w="1703" w:type="dxa"/>
            <w:shd w:val="clear" w:color="auto" w:fill="C9DAF8"/>
            <w:tcMar>
              <w:top w:w="100" w:type="dxa"/>
              <w:left w:w="100" w:type="dxa"/>
              <w:bottom w:w="100" w:type="dxa"/>
              <w:right w:w="100" w:type="dxa"/>
            </w:tcMar>
          </w:tcPr>
          <w:p w14:paraId="000002D1" w14:textId="77777777" w:rsidR="003F393B" w:rsidRDefault="00842017">
            <w:pPr>
              <w:widowControl w:val="0"/>
              <w:pBdr>
                <w:top w:val="nil"/>
                <w:left w:val="nil"/>
                <w:bottom w:val="nil"/>
                <w:right w:val="nil"/>
                <w:between w:val="nil"/>
              </w:pBdr>
              <w:rPr>
                <w:b/>
              </w:rPr>
            </w:pPr>
            <w:r>
              <w:rPr>
                <w:b/>
              </w:rPr>
              <w:t>Tipo de recurso</w:t>
            </w:r>
          </w:p>
        </w:tc>
        <w:tc>
          <w:tcPr>
            <w:tcW w:w="12037" w:type="dxa"/>
            <w:shd w:val="clear" w:color="auto" w:fill="C9DAF8"/>
            <w:tcMar>
              <w:top w:w="100" w:type="dxa"/>
              <w:left w:w="100" w:type="dxa"/>
              <w:bottom w:w="100" w:type="dxa"/>
              <w:right w:w="100" w:type="dxa"/>
            </w:tcMar>
          </w:tcPr>
          <w:p w14:paraId="000002D2" w14:textId="77777777" w:rsidR="003F393B" w:rsidRDefault="00842017">
            <w:pPr>
              <w:pStyle w:val="Ttulo"/>
              <w:widowControl w:val="0"/>
              <w:jc w:val="center"/>
              <w:rPr>
                <w:sz w:val="22"/>
                <w:szCs w:val="22"/>
              </w:rPr>
            </w:pPr>
            <w:bookmarkStart w:id="10" w:name="_heading=h.qsh70q" w:colFirst="0" w:colLast="0"/>
            <w:bookmarkEnd w:id="10"/>
            <w:r>
              <w:rPr>
                <w:sz w:val="22"/>
                <w:szCs w:val="22"/>
              </w:rPr>
              <w:t>Rutas / Pasos. Verticales 1</w:t>
            </w:r>
          </w:p>
        </w:tc>
      </w:tr>
      <w:tr w:rsidR="003F393B" w14:paraId="39764713" w14:textId="77777777">
        <w:tc>
          <w:tcPr>
            <w:tcW w:w="1703" w:type="dxa"/>
            <w:shd w:val="clear" w:color="auto" w:fill="auto"/>
            <w:tcMar>
              <w:top w:w="100" w:type="dxa"/>
              <w:left w:w="100" w:type="dxa"/>
              <w:bottom w:w="100" w:type="dxa"/>
              <w:right w:w="100" w:type="dxa"/>
            </w:tcMar>
          </w:tcPr>
          <w:p w14:paraId="000002D3" w14:textId="77777777" w:rsidR="003F393B" w:rsidRDefault="00842017">
            <w:pPr>
              <w:widowControl w:val="0"/>
              <w:ind w:right="-804"/>
              <w:rPr>
                <w:b/>
              </w:rPr>
            </w:pPr>
            <w:r>
              <w:rPr>
                <w:b/>
              </w:rPr>
              <w:t>Introducción</w:t>
            </w:r>
          </w:p>
        </w:tc>
        <w:tc>
          <w:tcPr>
            <w:tcW w:w="12037" w:type="dxa"/>
            <w:shd w:val="clear" w:color="auto" w:fill="auto"/>
            <w:tcMar>
              <w:top w:w="100" w:type="dxa"/>
              <w:left w:w="100" w:type="dxa"/>
              <w:bottom w:w="100" w:type="dxa"/>
              <w:right w:w="100" w:type="dxa"/>
            </w:tcMar>
          </w:tcPr>
          <w:p w14:paraId="000002D4" w14:textId="77777777" w:rsidR="003F393B" w:rsidRPr="000A2761" w:rsidRDefault="00842017">
            <w:pPr>
              <w:spacing w:after="120"/>
              <w:jc w:val="both"/>
              <w:rPr>
                <w:color w:val="000000" w:themeColor="text1"/>
              </w:rPr>
            </w:pPr>
            <w:r w:rsidRPr="000A2761">
              <w:rPr>
                <w:color w:val="000000" w:themeColor="text1"/>
              </w:rPr>
              <w:t xml:space="preserve">Los datos a utilizar en los proyectos de ciencias de </w:t>
            </w:r>
            <w:proofErr w:type="gramStart"/>
            <w:r w:rsidRPr="000A2761">
              <w:rPr>
                <w:color w:val="000000" w:themeColor="text1"/>
              </w:rPr>
              <w:t>datos,</w:t>
            </w:r>
            <w:proofErr w:type="gramEnd"/>
            <w:r w:rsidRPr="000A2761">
              <w:rPr>
                <w:color w:val="000000" w:themeColor="text1"/>
              </w:rPr>
              <w:t xml:space="preserve"> pueden tener diferentes orígenes o fuentes, siendo necesario para cada una, utilizar diversas metodologías de captura y procesamiento, según sean estructurados o no. Los datos estructurados son aquellos que tienen un formato definido y específico (como el que se encuentra en las bases de datos), mientras que los datos no estructurados no tienen una estructura o formato fijo haciendo más complicada su gestión (cabe anotar que más del 80 % de los datos de una organización son de este tipo).</w:t>
            </w:r>
          </w:p>
          <w:p w14:paraId="000002D5" w14:textId="77777777" w:rsidR="003F393B" w:rsidRPr="000A2761" w:rsidRDefault="003F393B">
            <w:pPr>
              <w:spacing w:after="120"/>
              <w:jc w:val="both"/>
              <w:rPr>
                <w:color w:val="000000" w:themeColor="text1"/>
              </w:rPr>
            </w:pPr>
          </w:p>
          <w:p w14:paraId="000002D6" w14:textId="77777777" w:rsidR="003F393B" w:rsidRDefault="00842017">
            <w:pPr>
              <w:spacing w:after="120"/>
              <w:jc w:val="both"/>
            </w:pPr>
            <w:r w:rsidRPr="000A2761">
              <w:rPr>
                <w:color w:val="000000" w:themeColor="text1"/>
              </w:rPr>
              <w:t>Según su origen, se pueden clasificar las fuentes de información como:</w:t>
            </w:r>
          </w:p>
        </w:tc>
      </w:tr>
      <w:tr w:rsidR="003F393B" w14:paraId="09916C23" w14:textId="77777777">
        <w:trPr>
          <w:trHeight w:val="420"/>
        </w:trPr>
        <w:tc>
          <w:tcPr>
            <w:tcW w:w="13740" w:type="dxa"/>
            <w:gridSpan w:val="2"/>
            <w:shd w:val="clear" w:color="auto" w:fill="auto"/>
            <w:tcMar>
              <w:top w:w="100" w:type="dxa"/>
              <w:left w:w="100" w:type="dxa"/>
              <w:bottom w:w="100" w:type="dxa"/>
              <w:right w:w="100" w:type="dxa"/>
            </w:tcMar>
          </w:tcPr>
          <w:p w14:paraId="000002D7" w14:textId="77777777" w:rsidR="003F393B" w:rsidRDefault="00842017">
            <w:pPr>
              <w:widowControl w:val="0"/>
              <w:jc w:val="center"/>
            </w:pPr>
            <w:r>
              <w:rPr>
                <w:noProof/>
              </w:rPr>
              <w:drawing>
                <wp:inline distT="0" distB="0" distL="0" distR="0" wp14:anchorId="641280E4" wp14:editId="34E7898A">
                  <wp:extent cx="2423343" cy="1781310"/>
                  <wp:effectExtent l="0" t="0" r="0" b="0"/>
                  <wp:docPr id="343" name="image11.jpg" descr="Trabajadores de oficina que organizan el almacenamiento de datos y el archivo de archivos en el servidor o la computadora. ilustración de dibujos animados"/>
                  <wp:cNvGraphicFramePr/>
                  <a:graphic xmlns:a="http://schemas.openxmlformats.org/drawingml/2006/main">
                    <a:graphicData uri="http://schemas.openxmlformats.org/drawingml/2006/picture">
                      <pic:pic xmlns:pic="http://schemas.openxmlformats.org/drawingml/2006/picture">
                        <pic:nvPicPr>
                          <pic:cNvPr id="0" name="image11.jpg" descr="Trabajadores de oficina que organizan el almacenamiento de datos y el archivo de archivos en el servidor o la computadora. ilustración de dibujos animados"/>
                          <pic:cNvPicPr preferRelativeResize="0"/>
                        </pic:nvPicPr>
                        <pic:blipFill>
                          <a:blip r:embed="rId71"/>
                          <a:srcRect/>
                          <a:stretch>
                            <a:fillRect/>
                          </a:stretch>
                        </pic:blipFill>
                        <pic:spPr>
                          <a:xfrm>
                            <a:off x="0" y="0"/>
                            <a:ext cx="2423343" cy="1781310"/>
                          </a:xfrm>
                          <a:prstGeom prst="rect">
                            <a:avLst/>
                          </a:prstGeom>
                          <a:ln/>
                        </pic:spPr>
                      </pic:pic>
                    </a:graphicData>
                  </a:graphic>
                </wp:inline>
              </w:drawing>
            </w:r>
          </w:p>
          <w:p w14:paraId="000002D8" w14:textId="77777777" w:rsidR="003F393B" w:rsidRDefault="003F393B">
            <w:pPr>
              <w:widowControl w:val="0"/>
              <w:jc w:val="center"/>
            </w:pPr>
          </w:p>
          <w:p w14:paraId="000002D9" w14:textId="77777777" w:rsidR="003F393B" w:rsidRDefault="00842017">
            <w:pPr>
              <w:spacing w:after="120"/>
            </w:pPr>
            <w:r>
              <w:t xml:space="preserve">Fuente: </w:t>
            </w:r>
            <w:hyperlink r:id="rId72">
              <w:r>
                <w:rPr>
                  <w:color w:val="0000FF"/>
                  <w:u w:val="single"/>
                </w:rPr>
                <w:t>https://www.shutterstock.com/es/image-vector/infographic-dashboard-template-simple-green-blue-1222098511</w:t>
              </w:r>
            </w:hyperlink>
            <w:r>
              <w:t xml:space="preserve"> </w:t>
            </w:r>
          </w:p>
          <w:p w14:paraId="000002DA" w14:textId="77777777" w:rsidR="003F393B" w:rsidRDefault="003F393B">
            <w:pPr>
              <w:widowControl w:val="0"/>
            </w:pPr>
          </w:p>
          <w:p w14:paraId="000002DB" w14:textId="77777777" w:rsidR="003F393B" w:rsidRDefault="003F393B">
            <w:pPr>
              <w:widowControl w:val="0"/>
            </w:pPr>
          </w:p>
          <w:p w14:paraId="000002DC" w14:textId="77777777" w:rsidR="003F393B" w:rsidRDefault="00842017">
            <w:pPr>
              <w:widowControl w:val="0"/>
            </w:pPr>
            <w:r>
              <w:rPr>
                <w:b/>
              </w:rPr>
              <w:t xml:space="preserve">Imagen: </w:t>
            </w:r>
            <w:r>
              <w:t>228131_i_26</w:t>
            </w:r>
          </w:p>
          <w:p w14:paraId="000002DD" w14:textId="77777777" w:rsidR="003F393B" w:rsidRDefault="003F393B">
            <w:pPr>
              <w:widowControl w:val="0"/>
              <w:jc w:val="center"/>
              <w:rPr>
                <w:b/>
              </w:rPr>
            </w:pPr>
          </w:p>
        </w:tc>
      </w:tr>
      <w:tr w:rsidR="003F393B" w14:paraId="2AEE3217" w14:textId="77777777">
        <w:tc>
          <w:tcPr>
            <w:tcW w:w="1703" w:type="dxa"/>
            <w:shd w:val="clear" w:color="auto" w:fill="auto"/>
            <w:tcMar>
              <w:top w:w="100" w:type="dxa"/>
              <w:left w:w="100" w:type="dxa"/>
              <w:bottom w:w="100" w:type="dxa"/>
              <w:right w:w="100" w:type="dxa"/>
            </w:tcMar>
          </w:tcPr>
          <w:p w14:paraId="000002DF" w14:textId="77777777" w:rsidR="003F393B" w:rsidRDefault="00842017">
            <w:pPr>
              <w:widowControl w:val="0"/>
              <w:pBdr>
                <w:top w:val="nil"/>
                <w:left w:val="nil"/>
                <w:bottom w:val="nil"/>
                <w:right w:val="nil"/>
                <w:between w:val="nil"/>
              </w:pBdr>
              <w:jc w:val="center"/>
              <w:rPr>
                <w:b/>
              </w:rPr>
            </w:pPr>
            <w:r>
              <w:rPr>
                <w:b/>
              </w:rPr>
              <w:lastRenderedPageBreak/>
              <w:t>Botón 1</w:t>
            </w:r>
          </w:p>
        </w:tc>
        <w:tc>
          <w:tcPr>
            <w:tcW w:w="12037" w:type="dxa"/>
            <w:shd w:val="clear" w:color="auto" w:fill="auto"/>
            <w:tcMar>
              <w:top w:w="100" w:type="dxa"/>
              <w:left w:w="100" w:type="dxa"/>
              <w:bottom w:w="100" w:type="dxa"/>
              <w:right w:w="100" w:type="dxa"/>
            </w:tcMar>
          </w:tcPr>
          <w:p w14:paraId="000002E0" w14:textId="77777777" w:rsidR="003F393B" w:rsidRDefault="00842017">
            <w:pPr>
              <w:spacing w:after="120"/>
              <w:jc w:val="both"/>
            </w:pPr>
            <w:r>
              <w:rPr>
                <w:b/>
              </w:rPr>
              <w:t>Biométricas:</w:t>
            </w:r>
            <w:r>
              <w:t xml:space="preserve"> hace referencia a la identificación automática de personas basada en sus características anatómicas (huella, retina, ADN).</w:t>
            </w:r>
          </w:p>
        </w:tc>
      </w:tr>
      <w:tr w:rsidR="003F393B" w14:paraId="0F0458C0" w14:textId="77777777">
        <w:tc>
          <w:tcPr>
            <w:tcW w:w="1703" w:type="dxa"/>
            <w:shd w:val="clear" w:color="auto" w:fill="auto"/>
            <w:tcMar>
              <w:top w:w="100" w:type="dxa"/>
              <w:left w:w="100" w:type="dxa"/>
              <w:bottom w:w="100" w:type="dxa"/>
              <w:right w:w="100" w:type="dxa"/>
            </w:tcMar>
          </w:tcPr>
          <w:p w14:paraId="000002E1" w14:textId="77777777" w:rsidR="003F393B" w:rsidRDefault="00842017">
            <w:pPr>
              <w:widowControl w:val="0"/>
              <w:pBdr>
                <w:top w:val="nil"/>
                <w:left w:val="nil"/>
                <w:bottom w:val="nil"/>
                <w:right w:val="nil"/>
                <w:between w:val="nil"/>
              </w:pBdr>
              <w:jc w:val="center"/>
              <w:rPr>
                <w:b/>
              </w:rPr>
            </w:pPr>
            <w:r>
              <w:rPr>
                <w:b/>
              </w:rPr>
              <w:t xml:space="preserve"> Botón 2</w:t>
            </w:r>
          </w:p>
        </w:tc>
        <w:tc>
          <w:tcPr>
            <w:tcW w:w="12037" w:type="dxa"/>
            <w:shd w:val="clear" w:color="auto" w:fill="auto"/>
            <w:tcMar>
              <w:top w:w="100" w:type="dxa"/>
              <w:left w:w="100" w:type="dxa"/>
              <w:bottom w:w="100" w:type="dxa"/>
              <w:right w:w="100" w:type="dxa"/>
            </w:tcMar>
          </w:tcPr>
          <w:p w14:paraId="000002E2" w14:textId="77777777" w:rsidR="003F393B" w:rsidRDefault="00842017">
            <w:pPr>
              <w:spacing w:after="120"/>
              <w:jc w:val="both"/>
            </w:pPr>
            <w:r w:rsidRPr="000A2761">
              <w:rPr>
                <w:b/>
                <w:color w:val="000000" w:themeColor="text1"/>
              </w:rPr>
              <w:t>Máquina a máquina:</w:t>
            </w:r>
            <w:r w:rsidRPr="000A2761">
              <w:rPr>
                <w:color w:val="000000" w:themeColor="text1"/>
              </w:rPr>
              <w:t xml:space="preserve"> son aquellos datos compartidos directamente entre dos o más dispositivos como lo permite el Internet de las cosas (</w:t>
            </w:r>
            <w:proofErr w:type="spellStart"/>
            <w:r w:rsidRPr="000A2761">
              <w:rPr>
                <w:color w:val="000000" w:themeColor="text1"/>
              </w:rPr>
              <w:t>IoT</w:t>
            </w:r>
            <w:proofErr w:type="spellEnd"/>
            <w:r w:rsidRPr="000A2761">
              <w:rPr>
                <w:color w:val="000000" w:themeColor="text1"/>
              </w:rPr>
              <w:t xml:space="preserve">). Por ejemplo, los </w:t>
            </w:r>
            <w:r w:rsidRPr="000A2761">
              <w:rPr>
                <w:i/>
                <w:color w:val="000000" w:themeColor="text1"/>
              </w:rPr>
              <w:t>chips</w:t>
            </w:r>
            <w:r w:rsidRPr="000A2761">
              <w:rPr>
                <w:color w:val="000000" w:themeColor="text1"/>
              </w:rPr>
              <w:t xml:space="preserve"> NFC (</w:t>
            </w:r>
            <w:proofErr w:type="spellStart"/>
            <w:r w:rsidRPr="000A2761">
              <w:rPr>
                <w:color w:val="000000" w:themeColor="text1"/>
              </w:rPr>
              <w:t>Near</w:t>
            </w:r>
            <w:proofErr w:type="spellEnd"/>
            <w:r w:rsidRPr="000A2761">
              <w:rPr>
                <w:color w:val="000000" w:themeColor="text1"/>
              </w:rPr>
              <w:t xml:space="preserve"> Field </w:t>
            </w:r>
            <w:proofErr w:type="spellStart"/>
            <w:r w:rsidRPr="000A2761">
              <w:rPr>
                <w:color w:val="000000" w:themeColor="text1"/>
              </w:rPr>
              <w:t>Communication</w:t>
            </w:r>
            <w:proofErr w:type="spellEnd"/>
            <w:r w:rsidRPr="000A2761">
              <w:rPr>
                <w:color w:val="000000" w:themeColor="text1"/>
              </w:rPr>
              <w:t>) que permiten la transmisión de datos de forma inalámbrica y segura con dispositivos como el teléfono celular para la realización de pagos sin contacto.</w:t>
            </w:r>
          </w:p>
        </w:tc>
      </w:tr>
      <w:tr w:rsidR="003F393B" w14:paraId="34CD80A9" w14:textId="77777777">
        <w:tc>
          <w:tcPr>
            <w:tcW w:w="1703" w:type="dxa"/>
            <w:shd w:val="clear" w:color="auto" w:fill="auto"/>
            <w:tcMar>
              <w:top w:w="100" w:type="dxa"/>
              <w:left w:w="100" w:type="dxa"/>
              <w:bottom w:w="100" w:type="dxa"/>
              <w:right w:w="100" w:type="dxa"/>
            </w:tcMar>
          </w:tcPr>
          <w:p w14:paraId="000002E3" w14:textId="77777777" w:rsidR="003F393B" w:rsidRPr="000A2761" w:rsidRDefault="00842017">
            <w:pPr>
              <w:widowControl w:val="0"/>
              <w:pBdr>
                <w:top w:val="nil"/>
                <w:left w:val="nil"/>
                <w:bottom w:val="nil"/>
                <w:right w:val="nil"/>
                <w:between w:val="nil"/>
              </w:pBdr>
              <w:jc w:val="center"/>
              <w:rPr>
                <w:b/>
                <w:color w:val="000000" w:themeColor="text1"/>
              </w:rPr>
            </w:pPr>
            <w:r w:rsidRPr="000A2761">
              <w:rPr>
                <w:b/>
                <w:color w:val="000000" w:themeColor="text1"/>
              </w:rPr>
              <w:t>Botón 3</w:t>
            </w:r>
          </w:p>
        </w:tc>
        <w:tc>
          <w:tcPr>
            <w:tcW w:w="12037" w:type="dxa"/>
            <w:shd w:val="clear" w:color="auto" w:fill="auto"/>
            <w:tcMar>
              <w:top w:w="100" w:type="dxa"/>
              <w:left w:w="100" w:type="dxa"/>
              <w:bottom w:w="100" w:type="dxa"/>
              <w:right w:w="100" w:type="dxa"/>
            </w:tcMar>
          </w:tcPr>
          <w:p w14:paraId="000002E4" w14:textId="77777777" w:rsidR="003F393B" w:rsidRPr="000A2761" w:rsidRDefault="00842017">
            <w:pPr>
              <w:spacing w:after="120"/>
              <w:jc w:val="both"/>
              <w:rPr>
                <w:color w:val="000000" w:themeColor="text1"/>
              </w:rPr>
            </w:pPr>
            <w:r w:rsidRPr="000A2761">
              <w:rPr>
                <w:b/>
                <w:color w:val="000000" w:themeColor="text1"/>
              </w:rPr>
              <w:t>Datos de transacciones:</w:t>
            </w:r>
            <w:r w:rsidRPr="000A2761">
              <w:rPr>
                <w:color w:val="000000" w:themeColor="text1"/>
              </w:rPr>
              <w:t xml:space="preserve"> son los datos que se generan y registran en los procesos de venta y facturación de la organización y demás operaciones habituales. Pueden ser registrados usando </w:t>
            </w:r>
            <w:r w:rsidRPr="000A2761">
              <w:rPr>
                <w:i/>
                <w:color w:val="000000" w:themeColor="text1"/>
              </w:rPr>
              <w:t>software</w:t>
            </w:r>
            <w:r w:rsidRPr="000A2761">
              <w:rPr>
                <w:color w:val="000000" w:themeColor="text1"/>
              </w:rPr>
              <w:t xml:space="preserve"> diseñado para tal fin, o todavía en algunos casos, de forma física y manual.</w:t>
            </w:r>
          </w:p>
        </w:tc>
      </w:tr>
      <w:tr w:rsidR="003F393B" w14:paraId="4ACDB51A" w14:textId="77777777">
        <w:tc>
          <w:tcPr>
            <w:tcW w:w="1703" w:type="dxa"/>
            <w:shd w:val="clear" w:color="auto" w:fill="auto"/>
            <w:tcMar>
              <w:top w:w="100" w:type="dxa"/>
              <w:left w:w="100" w:type="dxa"/>
              <w:bottom w:w="100" w:type="dxa"/>
              <w:right w:w="100" w:type="dxa"/>
            </w:tcMar>
          </w:tcPr>
          <w:p w14:paraId="000002E5" w14:textId="77777777" w:rsidR="003F393B" w:rsidRDefault="00842017">
            <w:pPr>
              <w:widowControl w:val="0"/>
              <w:pBdr>
                <w:top w:val="nil"/>
                <w:left w:val="nil"/>
                <w:bottom w:val="nil"/>
                <w:right w:val="nil"/>
                <w:between w:val="nil"/>
              </w:pBdr>
              <w:jc w:val="center"/>
              <w:rPr>
                <w:b/>
              </w:rPr>
            </w:pPr>
            <w:r>
              <w:rPr>
                <w:b/>
              </w:rPr>
              <w:t>Botón 4</w:t>
            </w:r>
          </w:p>
        </w:tc>
        <w:tc>
          <w:tcPr>
            <w:tcW w:w="12037" w:type="dxa"/>
            <w:shd w:val="clear" w:color="auto" w:fill="auto"/>
            <w:tcMar>
              <w:top w:w="100" w:type="dxa"/>
              <w:left w:w="100" w:type="dxa"/>
              <w:bottom w:w="100" w:type="dxa"/>
              <w:right w:w="100" w:type="dxa"/>
            </w:tcMar>
          </w:tcPr>
          <w:p w14:paraId="000002E6" w14:textId="77777777" w:rsidR="003F393B" w:rsidRDefault="00842017">
            <w:pPr>
              <w:spacing w:after="120"/>
              <w:jc w:val="both"/>
            </w:pPr>
            <w:r>
              <w:rPr>
                <w:b/>
              </w:rPr>
              <w:t>Generados por los humanos:</w:t>
            </w:r>
            <w:r>
              <w:t xml:space="preserve"> en esta categoría se incluyen las comunicaciones realizadas por las personas usando diferentes canales: llamadas, grabaciones, servicio de atención al cliente, correos electrónicos, registros médicos y demás.</w:t>
            </w:r>
          </w:p>
        </w:tc>
      </w:tr>
      <w:tr w:rsidR="003F393B" w14:paraId="50A97AE4" w14:textId="77777777">
        <w:tc>
          <w:tcPr>
            <w:tcW w:w="1703" w:type="dxa"/>
            <w:shd w:val="clear" w:color="auto" w:fill="auto"/>
            <w:tcMar>
              <w:top w:w="100" w:type="dxa"/>
              <w:left w:w="100" w:type="dxa"/>
              <w:bottom w:w="100" w:type="dxa"/>
              <w:right w:w="100" w:type="dxa"/>
            </w:tcMar>
          </w:tcPr>
          <w:p w14:paraId="000002E7" w14:textId="77777777" w:rsidR="003F393B" w:rsidRDefault="00842017">
            <w:pPr>
              <w:widowControl w:val="0"/>
              <w:pBdr>
                <w:top w:val="nil"/>
                <w:left w:val="nil"/>
                <w:bottom w:val="nil"/>
                <w:right w:val="nil"/>
                <w:between w:val="nil"/>
              </w:pBdr>
              <w:jc w:val="center"/>
              <w:rPr>
                <w:b/>
              </w:rPr>
            </w:pPr>
            <w:r>
              <w:rPr>
                <w:b/>
              </w:rPr>
              <w:t>Botón 5</w:t>
            </w:r>
          </w:p>
        </w:tc>
        <w:tc>
          <w:tcPr>
            <w:tcW w:w="12037" w:type="dxa"/>
            <w:shd w:val="clear" w:color="auto" w:fill="auto"/>
            <w:tcMar>
              <w:top w:w="100" w:type="dxa"/>
              <w:left w:w="100" w:type="dxa"/>
              <w:bottom w:w="100" w:type="dxa"/>
              <w:right w:w="100" w:type="dxa"/>
            </w:tcMar>
          </w:tcPr>
          <w:p w14:paraId="000002E8" w14:textId="77777777" w:rsidR="003F393B" w:rsidRDefault="00842017">
            <w:pPr>
              <w:spacing w:after="120"/>
              <w:jc w:val="both"/>
            </w:pPr>
            <w:r w:rsidRPr="000A2761">
              <w:rPr>
                <w:b/>
                <w:color w:val="000000" w:themeColor="text1"/>
              </w:rPr>
              <w:t>Medios sociales:</w:t>
            </w:r>
            <w:r w:rsidRPr="000A2761">
              <w:rPr>
                <w:color w:val="000000" w:themeColor="text1"/>
              </w:rPr>
              <w:t xml:space="preserve"> son aquellos datos que se originan en la red y los medios digitales disponibles como redes sociales (Facebook, Instagram, YouTube, Twitter, LinkedIn), buscadores (Google, Bing, </w:t>
            </w:r>
            <w:proofErr w:type="spellStart"/>
            <w:r w:rsidRPr="000A2761">
              <w:rPr>
                <w:color w:val="000000" w:themeColor="text1"/>
              </w:rPr>
              <w:t>Yahoo</w:t>
            </w:r>
            <w:proofErr w:type="spellEnd"/>
            <w:r w:rsidRPr="000A2761">
              <w:rPr>
                <w:color w:val="000000" w:themeColor="text1"/>
              </w:rPr>
              <w:t>) y sitios web.</w:t>
            </w:r>
          </w:p>
        </w:tc>
      </w:tr>
    </w:tbl>
    <w:p w14:paraId="000002E9" w14:textId="77777777" w:rsidR="003F393B" w:rsidRDefault="003F393B">
      <w:pPr>
        <w:pBdr>
          <w:top w:val="nil"/>
          <w:left w:val="nil"/>
          <w:bottom w:val="nil"/>
          <w:right w:val="nil"/>
          <w:between w:val="nil"/>
        </w:pBdr>
        <w:spacing w:after="120" w:line="240" w:lineRule="auto"/>
        <w:jc w:val="both"/>
      </w:pPr>
    </w:p>
    <w:p w14:paraId="000002EA" w14:textId="77777777" w:rsidR="003F393B" w:rsidRDefault="003F393B">
      <w:pPr>
        <w:spacing w:after="120" w:line="240" w:lineRule="auto"/>
      </w:pPr>
    </w:p>
    <w:p w14:paraId="000002EB" w14:textId="77777777" w:rsidR="003F393B" w:rsidRDefault="00842017">
      <w:pPr>
        <w:numPr>
          <w:ilvl w:val="0"/>
          <w:numId w:val="2"/>
        </w:numPr>
        <w:pBdr>
          <w:top w:val="nil"/>
          <w:left w:val="nil"/>
          <w:bottom w:val="nil"/>
          <w:right w:val="nil"/>
          <w:between w:val="nil"/>
        </w:pBdr>
        <w:spacing w:after="120" w:line="240" w:lineRule="auto"/>
        <w:rPr>
          <w:b/>
          <w:color w:val="000000"/>
        </w:rPr>
      </w:pPr>
      <w:bookmarkStart w:id="11" w:name="_heading=h.gjdgxs" w:colFirst="0" w:colLast="0"/>
      <w:bookmarkEnd w:id="11"/>
      <w:r>
        <w:rPr>
          <w:b/>
          <w:color w:val="000000"/>
        </w:rPr>
        <w:t>Despliegue de visualizaciones en Internet</w:t>
      </w:r>
    </w:p>
    <w:p w14:paraId="000002EC" w14:textId="77777777" w:rsidR="003F393B" w:rsidRDefault="003F393B">
      <w:pPr>
        <w:pBdr>
          <w:top w:val="nil"/>
          <w:left w:val="nil"/>
          <w:bottom w:val="nil"/>
          <w:right w:val="nil"/>
          <w:between w:val="nil"/>
        </w:pBdr>
        <w:spacing w:after="120" w:line="240" w:lineRule="auto"/>
        <w:rPr>
          <w:b/>
          <w:color w:val="000000"/>
        </w:rPr>
      </w:pPr>
    </w:p>
    <w:tbl>
      <w:tblPr>
        <w:tblStyle w:val="affffffff9"/>
        <w:tblW w:w="13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45"/>
      </w:tblGrid>
      <w:tr w:rsidR="003F393B" w14:paraId="10DC4B82" w14:textId="77777777">
        <w:trPr>
          <w:trHeight w:val="444"/>
        </w:trPr>
        <w:tc>
          <w:tcPr>
            <w:tcW w:w="13745" w:type="dxa"/>
            <w:shd w:val="clear" w:color="auto" w:fill="8DB3E2"/>
          </w:tcPr>
          <w:p w14:paraId="000002ED" w14:textId="77777777" w:rsidR="003F393B" w:rsidRDefault="00842017">
            <w:pPr>
              <w:pStyle w:val="Ttulo1"/>
              <w:jc w:val="center"/>
              <w:outlineLvl w:val="0"/>
              <w:rPr>
                <w:sz w:val="22"/>
                <w:szCs w:val="22"/>
              </w:rPr>
            </w:pPr>
            <w:r>
              <w:rPr>
                <w:sz w:val="22"/>
                <w:szCs w:val="22"/>
              </w:rPr>
              <w:lastRenderedPageBreak/>
              <w:t>Cuadro de texto</w:t>
            </w:r>
          </w:p>
        </w:tc>
      </w:tr>
      <w:tr w:rsidR="003F393B" w14:paraId="6E49630F" w14:textId="77777777">
        <w:tc>
          <w:tcPr>
            <w:tcW w:w="13745" w:type="dxa"/>
          </w:tcPr>
          <w:p w14:paraId="000002EE" w14:textId="77777777" w:rsidR="003F393B" w:rsidRPr="000A2761" w:rsidRDefault="00842017">
            <w:pPr>
              <w:spacing w:after="120"/>
              <w:rPr>
                <w:color w:val="000000" w:themeColor="text1"/>
              </w:rPr>
            </w:pPr>
            <w:r w:rsidRPr="000A2761">
              <w:rPr>
                <w:color w:val="000000" w:themeColor="text1"/>
              </w:rPr>
              <w:t xml:space="preserve">La fase de despliegue en un proyecto de ciencia de </w:t>
            </w:r>
            <w:proofErr w:type="gramStart"/>
            <w:r w:rsidRPr="000A2761">
              <w:rPr>
                <w:color w:val="000000" w:themeColor="text1"/>
              </w:rPr>
              <w:t>datos,</w:t>
            </w:r>
            <w:proofErr w:type="gramEnd"/>
            <w:r w:rsidRPr="000A2761">
              <w:rPr>
                <w:color w:val="000000" w:themeColor="text1"/>
              </w:rPr>
              <w:t xml:space="preserve"> se refiere al momento en el que se lleva el modelo de </w:t>
            </w:r>
            <w:r w:rsidRPr="000A2761">
              <w:rPr>
                <w:i/>
                <w:color w:val="000000" w:themeColor="text1"/>
              </w:rPr>
              <w:t>machine</w:t>
            </w:r>
            <w:r w:rsidRPr="000A2761">
              <w:rPr>
                <w:color w:val="000000" w:themeColor="text1"/>
              </w:rPr>
              <w:t xml:space="preserve"> </w:t>
            </w:r>
            <w:proofErr w:type="spellStart"/>
            <w:r w:rsidRPr="000A2761">
              <w:rPr>
                <w:i/>
                <w:color w:val="000000" w:themeColor="text1"/>
              </w:rPr>
              <w:t>learning</w:t>
            </w:r>
            <w:proofErr w:type="spellEnd"/>
            <w:r w:rsidRPr="000A2761">
              <w:rPr>
                <w:color w:val="000000" w:themeColor="text1"/>
              </w:rPr>
              <w:t xml:space="preserve">, el </w:t>
            </w:r>
            <w:proofErr w:type="spellStart"/>
            <w:r w:rsidRPr="000A2761">
              <w:rPr>
                <w:i/>
                <w:color w:val="000000" w:themeColor="text1"/>
              </w:rPr>
              <w:t>dashboard</w:t>
            </w:r>
            <w:proofErr w:type="spellEnd"/>
            <w:r w:rsidRPr="000A2761">
              <w:rPr>
                <w:color w:val="000000" w:themeColor="text1"/>
              </w:rPr>
              <w:t xml:space="preserve"> o el informe final, a un ambiente de producción, para que pueda ser accedido y utilizado por los </w:t>
            </w:r>
            <w:proofErr w:type="spellStart"/>
            <w:r w:rsidRPr="000A2761">
              <w:rPr>
                <w:i/>
                <w:color w:val="000000" w:themeColor="text1"/>
              </w:rPr>
              <w:t>stakeholders</w:t>
            </w:r>
            <w:proofErr w:type="spellEnd"/>
            <w:r w:rsidRPr="000A2761">
              <w:rPr>
                <w:i/>
                <w:color w:val="000000" w:themeColor="text1"/>
              </w:rPr>
              <w:t>,</w:t>
            </w:r>
            <w:r w:rsidRPr="000A2761">
              <w:rPr>
                <w:color w:val="000000" w:themeColor="text1"/>
              </w:rPr>
              <w:t xml:space="preserve"> dándole así valor al trabajo realizado. Esta fase de despliegue puede ser tan sencilla, como la generación de un informe para comunicarlo y compartirlo con los interesados, o tan compleja, que implique la implementación de un entorno independiente, donde esté alojada la solución y que tenga los controles y permisos adecuados para que solo las personas autorizadas puedan acceder. Por lo general, este despliegue es realizado por equipos de Tecnologías de la información TI, que se encargan de configurar y administrar la infraestructura requerida para el proceso.</w:t>
            </w:r>
          </w:p>
          <w:p w14:paraId="000002EF" w14:textId="77777777" w:rsidR="003F393B" w:rsidRPr="000A2761" w:rsidRDefault="003F393B">
            <w:pPr>
              <w:spacing w:after="120"/>
              <w:rPr>
                <w:color w:val="000000" w:themeColor="text1"/>
              </w:rPr>
            </w:pPr>
          </w:p>
          <w:p w14:paraId="000002F0" w14:textId="77777777" w:rsidR="003F393B" w:rsidRDefault="00842017">
            <w:pPr>
              <w:spacing w:after="120"/>
            </w:pPr>
            <w:r w:rsidRPr="000A2761">
              <w:rPr>
                <w:color w:val="000000" w:themeColor="text1"/>
              </w:rPr>
              <w:t xml:space="preserve">Cada vez es más importante que los científicos de datos se familiaricen con el proceso requerido para el despliegue de sus proyectos y que tengan la capacidad de adaptar el desarrollo de su modelo o visualización a una arquitectura de </w:t>
            </w:r>
            <w:r w:rsidRPr="000A2761">
              <w:rPr>
                <w:i/>
                <w:color w:val="000000" w:themeColor="text1"/>
              </w:rPr>
              <w:t>software</w:t>
            </w:r>
            <w:r w:rsidRPr="000A2761">
              <w:rPr>
                <w:color w:val="000000" w:themeColor="text1"/>
              </w:rPr>
              <w:t xml:space="preserve"> con los requerimientos necesarios para producción. Los científicos de </w:t>
            </w:r>
            <w:proofErr w:type="gramStart"/>
            <w:r w:rsidRPr="000A2761">
              <w:rPr>
                <w:color w:val="000000" w:themeColor="text1"/>
              </w:rPr>
              <w:t>datos,</w:t>
            </w:r>
            <w:proofErr w:type="gramEnd"/>
            <w:r w:rsidRPr="000A2761">
              <w:rPr>
                <w:color w:val="000000" w:themeColor="text1"/>
              </w:rPr>
              <w:t xml:space="preserve"> pueden, además de diseñar sus modelos, implementarlos y desplegarlos por cuenta propia, porque ellos tienen una enorme ventaja competitiva frente a los que no.</w:t>
            </w:r>
          </w:p>
        </w:tc>
      </w:tr>
    </w:tbl>
    <w:p w14:paraId="000002F1" w14:textId="77777777" w:rsidR="003F393B" w:rsidRDefault="003F393B">
      <w:pPr>
        <w:pBdr>
          <w:top w:val="nil"/>
          <w:left w:val="nil"/>
          <w:bottom w:val="nil"/>
          <w:right w:val="nil"/>
          <w:between w:val="nil"/>
        </w:pBdr>
        <w:spacing w:after="120" w:line="240" w:lineRule="auto"/>
        <w:rPr>
          <w:b/>
          <w:color w:val="000000"/>
        </w:rPr>
      </w:pPr>
    </w:p>
    <w:p w14:paraId="000002F2" w14:textId="77777777" w:rsidR="003F393B" w:rsidRDefault="003F393B">
      <w:pPr>
        <w:spacing w:after="120" w:line="240" w:lineRule="auto"/>
      </w:pPr>
    </w:p>
    <w:tbl>
      <w:tblPr>
        <w:tblStyle w:val="affffffffa"/>
        <w:tblW w:w="13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8"/>
        <w:gridCol w:w="8342"/>
        <w:gridCol w:w="3730"/>
      </w:tblGrid>
      <w:tr w:rsidR="003F393B" w14:paraId="106A366E" w14:textId="77777777">
        <w:trPr>
          <w:trHeight w:val="420"/>
        </w:trPr>
        <w:tc>
          <w:tcPr>
            <w:tcW w:w="1668" w:type="dxa"/>
            <w:shd w:val="clear" w:color="auto" w:fill="C9DAF8"/>
            <w:tcMar>
              <w:top w:w="100" w:type="dxa"/>
              <w:left w:w="100" w:type="dxa"/>
              <w:bottom w:w="100" w:type="dxa"/>
              <w:right w:w="100" w:type="dxa"/>
            </w:tcMar>
          </w:tcPr>
          <w:p w14:paraId="000002F3" w14:textId="77777777" w:rsidR="003F393B" w:rsidRDefault="00842017">
            <w:pPr>
              <w:widowControl w:val="0"/>
              <w:ind w:right="-804"/>
              <w:rPr>
                <w:b/>
              </w:rPr>
            </w:pPr>
            <w:r>
              <w:rPr>
                <w:b/>
              </w:rPr>
              <w:t>Tipo de recurso</w:t>
            </w:r>
          </w:p>
        </w:tc>
        <w:tc>
          <w:tcPr>
            <w:tcW w:w="12072" w:type="dxa"/>
            <w:gridSpan w:val="2"/>
            <w:shd w:val="clear" w:color="auto" w:fill="C9DAF8"/>
            <w:tcMar>
              <w:top w:w="100" w:type="dxa"/>
              <w:left w:w="100" w:type="dxa"/>
              <w:bottom w:w="100" w:type="dxa"/>
              <w:right w:w="100" w:type="dxa"/>
            </w:tcMar>
          </w:tcPr>
          <w:p w14:paraId="000002F4" w14:textId="77777777" w:rsidR="003F393B" w:rsidRDefault="00842017">
            <w:pPr>
              <w:pStyle w:val="Ttulo"/>
              <w:widowControl w:val="0"/>
              <w:jc w:val="center"/>
              <w:rPr>
                <w:sz w:val="22"/>
                <w:szCs w:val="22"/>
              </w:rPr>
            </w:pPr>
            <w:bookmarkStart w:id="12" w:name="_heading=h.3as4poj" w:colFirst="0" w:colLast="0"/>
            <w:bookmarkEnd w:id="12"/>
            <w:r>
              <w:rPr>
                <w:sz w:val="22"/>
                <w:szCs w:val="22"/>
              </w:rPr>
              <w:t>Rutas / Pasos. Verticales 2</w:t>
            </w:r>
          </w:p>
        </w:tc>
      </w:tr>
      <w:tr w:rsidR="003F393B" w14:paraId="55B6D6BA" w14:textId="77777777">
        <w:trPr>
          <w:trHeight w:val="420"/>
        </w:trPr>
        <w:tc>
          <w:tcPr>
            <w:tcW w:w="1668" w:type="dxa"/>
            <w:shd w:val="clear" w:color="auto" w:fill="auto"/>
            <w:tcMar>
              <w:top w:w="100" w:type="dxa"/>
              <w:left w:w="100" w:type="dxa"/>
              <w:bottom w:w="100" w:type="dxa"/>
              <w:right w:w="100" w:type="dxa"/>
            </w:tcMar>
          </w:tcPr>
          <w:p w14:paraId="000002F6" w14:textId="77777777" w:rsidR="003F393B" w:rsidRDefault="00842017">
            <w:pPr>
              <w:widowControl w:val="0"/>
              <w:ind w:right="-804"/>
              <w:rPr>
                <w:b/>
              </w:rPr>
            </w:pPr>
            <w:r>
              <w:rPr>
                <w:b/>
              </w:rPr>
              <w:t>Introducción</w:t>
            </w:r>
          </w:p>
        </w:tc>
        <w:tc>
          <w:tcPr>
            <w:tcW w:w="12072" w:type="dxa"/>
            <w:gridSpan w:val="2"/>
            <w:shd w:val="clear" w:color="auto" w:fill="auto"/>
            <w:tcMar>
              <w:top w:w="100" w:type="dxa"/>
              <w:left w:w="100" w:type="dxa"/>
              <w:bottom w:w="100" w:type="dxa"/>
              <w:right w:w="100" w:type="dxa"/>
            </w:tcMar>
          </w:tcPr>
          <w:p w14:paraId="000002F7" w14:textId="77777777" w:rsidR="003F393B" w:rsidRPr="000A2761" w:rsidRDefault="00842017">
            <w:pPr>
              <w:spacing w:after="120"/>
              <w:rPr>
                <w:color w:val="000000" w:themeColor="text1"/>
              </w:rPr>
            </w:pPr>
            <w:r w:rsidRPr="000A2761">
              <w:rPr>
                <w:color w:val="000000" w:themeColor="text1"/>
              </w:rPr>
              <w:t xml:space="preserve">Muchas organizaciones inician sus procesos o proyectos de ciencias de datos, sin tener claro un plan que puedan pasar, finalmente, a producción. Esto genera grandes complicaciones al momento del despliegue, pues no se tienen en cuenta elementos tan importantes como la capacidad de cómputo requerida o el espacio de almacenamiento y la seguridad, siendo muy costoso el proceso de implementación. </w:t>
            </w:r>
          </w:p>
          <w:p w14:paraId="000002F8" w14:textId="77777777" w:rsidR="003F393B" w:rsidRDefault="00842017">
            <w:pPr>
              <w:spacing w:after="120"/>
            </w:pPr>
            <w:r>
              <w:t>Algunos elementos a tener en cuenta desde el principio del proyecto son:</w:t>
            </w:r>
          </w:p>
        </w:tc>
      </w:tr>
      <w:tr w:rsidR="003F393B" w14:paraId="62588352" w14:textId="77777777">
        <w:trPr>
          <w:trHeight w:val="420"/>
        </w:trPr>
        <w:tc>
          <w:tcPr>
            <w:tcW w:w="1668" w:type="dxa"/>
            <w:shd w:val="clear" w:color="auto" w:fill="auto"/>
            <w:tcMar>
              <w:top w:w="100" w:type="dxa"/>
              <w:left w:w="100" w:type="dxa"/>
              <w:bottom w:w="100" w:type="dxa"/>
              <w:right w:w="100" w:type="dxa"/>
            </w:tcMar>
          </w:tcPr>
          <w:p w14:paraId="000002FA" w14:textId="77777777" w:rsidR="003F393B" w:rsidRDefault="00842017">
            <w:pPr>
              <w:widowControl w:val="0"/>
              <w:ind w:right="-804"/>
              <w:rPr>
                <w:b/>
                <w:color w:val="999999"/>
              </w:rPr>
            </w:pPr>
            <w:r>
              <w:rPr>
                <w:b/>
                <w:color w:val="999999"/>
              </w:rPr>
              <w:lastRenderedPageBreak/>
              <w:t>1</w:t>
            </w:r>
          </w:p>
        </w:tc>
        <w:tc>
          <w:tcPr>
            <w:tcW w:w="8342" w:type="dxa"/>
            <w:shd w:val="clear" w:color="auto" w:fill="auto"/>
            <w:tcMar>
              <w:top w:w="100" w:type="dxa"/>
              <w:left w:w="100" w:type="dxa"/>
              <w:bottom w:w="100" w:type="dxa"/>
              <w:right w:w="100" w:type="dxa"/>
            </w:tcMar>
          </w:tcPr>
          <w:p w14:paraId="000002FB" w14:textId="77777777" w:rsidR="003F393B" w:rsidRPr="000A2761" w:rsidRDefault="00842017">
            <w:pPr>
              <w:spacing w:after="120"/>
              <w:rPr>
                <w:color w:val="000000" w:themeColor="text1"/>
              </w:rPr>
            </w:pPr>
            <w:r w:rsidRPr="000A2761">
              <w:rPr>
                <w:b/>
                <w:color w:val="000000" w:themeColor="text1"/>
              </w:rPr>
              <w:t>Datos (cantidad, uso y almacenamiento):</w:t>
            </w:r>
            <w:r w:rsidRPr="000A2761">
              <w:rPr>
                <w:color w:val="000000" w:themeColor="text1"/>
              </w:rPr>
              <w:t xml:space="preserve"> los procesos de ciencia de datos dependen de los datos y durante su ejecución, se utilizan para entrenar, evaluar, probar o predecir. Debe, entonces, la persona encargada del proceso, preguntarse entre otras cosas: ¿qué tamaño tienen los datos a utilizar?, ¿cómo se van a obtener?, ¿dónde se van a almacenar?, ¿si los datos serán modificados? Todas estas preguntas ayudan a definir elementos tan importantes como las herramientas a utilizar (por ejemplo, según el tamaño o la cantidad de datos se pueden descartar herramientas básicas o que no estén optimizadas para gestionar grandes volúmenes de información como puede ser Excel).</w:t>
            </w:r>
          </w:p>
          <w:p w14:paraId="000002FC" w14:textId="77777777" w:rsidR="003F393B" w:rsidRDefault="003F393B">
            <w:pPr>
              <w:widowControl w:val="0"/>
              <w:rPr>
                <w:color w:val="999999"/>
              </w:rPr>
            </w:pPr>
          </w:p>
        </w:tc>
        <w:tc>
          <w:tcPr>
            <w:tcW w:w="3730" w:type="dxa"/>
            <w:shd w:val="clear" w:color="auto" w:fill="auto"/>
            <w:tcMar>
              <w:top w:w="100" w:type="dxa"/>
              <w:left w:w="100" w:type="dxa"/>
              <w:bottom w:w="100" w:type="dxa"/>
              <w:right w:w="100" w:type="dxa"/>
            </w:tcMar>
          </w:tcPr>
          <w:p w14:paraId="000002FD" w14:textId="77777777" w:rsidR="003F393B" w:rsidRDefault="00842017">
            <w:pPr>
              <w:widowControl w:val="0"/>
            </w:pPr>
            <w:r>
              <w:rPr>
                <w:noProof/>
              </w:rPr>
              <w:drawing>
                <wp:inline distT="0" distB="0" distL="0" distR="0" wp14:anchorId="31943D63" wp14:editId="1F03D908">
                  <wp:extent cx="1585595" cy="1657350"/>
                  <wp:effectExtent l="0" t="0" r="0" b="0"/>
                  <wp:docPr id="344" name="image15.jpg" descr="Ilustración de concepto informe de datos"/>
                  <wp:cNvGraphicFramePr/>
                  <a:graphic xmlns:a="http://schemas.openxmlformats.org/drawingml/2006/main">
                    <a:graphicData uri="http://schemas.openxmlformats.org/drawingml/2006/picture">
                      <pic:pic xmlns:pic="http://schemas.openxmlformats.org/drawingml/2006/picture">
                        <pic:nvPicPr>
                          <pic:cNvPr id="0" name="image15.jpg" descr="Ilustración de concepto informe de datos"/>
                          <pic:cNvPicPr preferRelativeResize="0"/>
                        </pic:nvPicPr>
                        <pic:blipFill>
                          <a:blip r:embed="rId73"/>
                          <a:srcRect/>
                          <a:stretch>
                            <a:fillRect/>
                          </a:stretch>
                        </pic:blipFill>
                        <pic:spPr>
                          <a:xfrm>
                            <a:off x="0" y="0"/>
                            <a:ext cx="1585595" cy="1657350"/>
                          </a:xfrm>
                          <a:prstGeom prst="rect">
                            <a:avLst/>
                          </a:prstGeom>
                          <a:ln/>
                        </pic:spPr>
                      </pic:pic>
                    </a:graphicData>
                  </a:graphic>
                </wp:inline>
              </w:drawing>
            </w:r>
          </w:p>
          <w:p w14:paraId="000002FE" w14:textId="77777777" w:rsidR="003F393B" w:rsidRDefault="003F393B">
            <w:pPr>
              <w:widowControl w:val="0"/>
            </w:pPr>
          </w:p>
          <w:p w14:paraId="000002FF" w14:textId="77777777" w:rsidR="003F393B" w:rsidRDefault="00842017">
            <w:pPr>
              <w:spacing w:after="120"/>
            </w:pPr>
            <w:r>
              <w:t xml:space="preserve">Fuente: </w:t>
            </w:r>
            <w:hyperlink r:id="rId74" w:anchor="query=datos&amp;position=0&amp;from_view=search&amp;track=sph">
              <w:r>
                <w:rPr>
                  <w:color w:val="0000FF"/>
                  <w:u w:val="single"/>
                </w:rPr>
                <w:t>https://www.freepik.es/vector-gratis/ilustracion-concepto-informe-datos_6195527.htm#query=datos&amp;position=0&amp;from_view=search&amp;track=sph</w:t>
              </w:r>
            </w:hyperlink>
            <w:r>
              <w:t xml:space="preserve"> </w:t>
            </w:r>
          </w:p>
          <w:p w14:paraId="00000300" w14:textId="77777777" w:rsidR="003F393B" w:rsidRDefault="00842017">
            <w:pPr>
              <w:widowControl w:val="0"/>
            </w:pPr>
            <w:r>
              <w:t xml:space="preserve">     </w:t>
            </w:r>
          </w:p>
          <w:p w14:paraId="00000301" w14:textId="77777777" w:rsidR="003F393B" w:rsidRDefault="003F393B">
            <w:pPr>
              <w:widowControl w:val="0"/>
            </w:pPr>
          </w:p>
          <w:p w14:paraId="00000302" w14:textId="77777777" w:rsidR="003F393B" w:rsidRDefault="00842017">
            <w:pPr>
              <w:widowControl w:val="0"/>
            </w:pPr>
            <w:r>
              <w:rPr>
                <w:b/>
              </w:rPr>
              <w:t xml:space="preserve">Imagen: </w:t>
            </w:r>
            <w:r>
              <w:t>228131_i_27</w:t>
            </w:r>
          </w:p>
          <w:p w14:paraId="00000303" w14:textId="77777777" w:rsidR="003F393B" w:rsidRDefault="003F393B">
            <w:pPr>
              <w:widowControl w:val="0"/>
              <w:rPr>
                <w:b/>
                <w:color w:val="999999"/>
              </w:rPr>
            </w:pPr>
          </w:p>
        </w:tc>
      </w:tr>
      <w:tr w:rsidR="003F393B" w14:paraId="78B2D440" w14:textId="77777777">
        <w:trPr>
          <w:trHeight w:val="420"/>
        </w:trPr>
        <w:tc>
          <w:tcPr>
            <w:tcW w:w="1668" w:type="dxa"/>
            <w:shd w:val="clear" w:color="auto" w:fill="auto"/>
            <w:tcMar>
              <w:top w:w="100" w:type="dxa"/>
              <w:left w:w="100" w:type="dxa"/>
              <w:bottom w:w="100" w:type="dxa"/>
              <w:right w:w="100" w:type="dxa"/>
            </w:tcMar>
          </w:tcPr>
          <w:p w14:paraId="00000304" w14:textId="77777777" w:rsidR="003F393B" w:rsidRDefault="00842017">
            <w:pPr>
              <w:widowControl w:val="0"/>
              <w:ind w:right="-804"/>
              <w:rPr>
                <w:b/>
                <w:color w:val="999999"/>
              </w:rPr>
            </w:pPr>
            <w:r>
              <w:rPr>
                <w:b/>
                <w:color w:val="999999"/>
              </w:rPr>
              <w:lastRenderedPageBreak/>
              <w:t>2</w:t>
            </w:r>
          </w:p>
        </w:tc>
        <w:tc>
          <w:tcPr>
            <w:tcW w:w="8342" w:type="dxa"/>
            <w:shd w:val="clear" w:color="auto" w:fill="auto"/>
            <w:tcMar>
              <w:top w:w="100" w:type="dxa"/>
              <w:left w:w="100" w:type="dxa"/>
              <w:bottom w:w="100" w:type="dxa"/>
              <w:right w:w="100" w:type="dxa"/>
            </w:tcMar>
          </w:tcPr>
          <w:p w14:paraId="00000305" w14:textId="77777777" w:rsidR="003F393B" w:rsidRPr="000A2761" w:rsidRDefault="00842017">
            <w:pPr>
              <w:spacing w:after="120"/>
              <w:jc w:val="both"/>
              <w:rPr>
                <w:color w:val="000000" w:themeColor="text1"/>
              </w:rPr>
            </w:pPr>
            <w:r w:rsidRPr="000A2761">
              <w:rPr>
                <w:b/>
                <w:color w:val="000000" w:themeColor="text1"/>
              </w:rPr>
              <w:t>Herramientas (</w:t>
            </w:r>
            <w:proofErr w:type="spellStart"/>
            <w:r w:rsidRPr="000A2761">
              <w:rPr>
                <w:b/>
                <w:i/>
                <w:color w:val="000000" w:themeColor="text1"/>
              </w:rPr>
              <w:t>frameworks</w:t>
            </w:r>
            <w:proofErr w:type="spellEnd"/>
            <w:r w:rsidRPr="000A2761">
              <w:rPr>
                <w:b/>
                <w:color w:val="000000" w:themeColor="text1"/>
              </w:rPr>
              <w:t>, librerías, lenguajes)</w:t>
            </w:r>
            <w:r w:rsidRPr="000A2761">
              <w:rPr>
                <w:color w:val="000000" w:themeColor="text1"/>
              </w:rPr>
              <w:t xml:space="preserve">: son utilizadas para diseñar e implementar los proyectos de ciencias de datos y requieren de una combinación de </w:t>
            </w:r>
            <w:proofErr w:type="spellStart"/>
            <w:r w:rsidRPr="000A2761">
              <w:rPr>
                <w:i/>
                <w:color w:val="000000" w:themeColor="text1"/>
              </w:rPr>
              <w:t>frameworks</w:t>
            </w:r>
            <w:proofErr w:type="spellEnd"/>
            <w:r w:rsidRPr="000A2761">
              <w:rPr>
                <w:color w:val="000000" w:themeColor="text1"/>
              </w:rPr>
              <w:t xml:space="preserve"> y herramientas adecuadas y, de igual manera, </w:t>
            </w:r>
            <w:r w:rsidRPr="000A2761">
              <w:rPr>
                <w:i/>
                <w:color w:val="000000" w:themeColor="text1"/>
              </w:rPr>
              <w:t>hardware</w:t>
            </w:r>
            <w:r w:rsidRPr="000A2761">
              <w:rPr>
                <w:color w:val="000000" w:themeColor="text1"/>
              </w:rPr>
              <w:t xml:space="preserve"> y </w:t>
            </w:r>
            <w:r w:rsidRPr="000A2761">
              <w:rPr>
                <w:i/>
                <w:color w:val="000000" w:themeColor="text1"/>
              </w:rPr>
              <w:t>software,</w:t>
            </w:r>
            <w:r w:rsidRPr="000A2761">
              <w:rPr>
                <w:color w:val="000000" w:themeColor="text1"/>
              </w:rPr>
              <w:t xml:space="preserve"> que permitan desarrollar e implementar los modelos y/o visualizaciones. Para una adecuada selección, se hace necesario investigar y comparar los resultados del uso de diferentes herramientas utilizadas para una misma labor, teniendo en cuenta su eficiencia, soporte y popularidad. Esta selección, también impacta el proceso de despliegue porque se debe evaluar si las elegidas son compatibles con las plataformas o servicios disponibles (entornos en la nube, tales como AWS (Amazon Web</w:t>
            </w:r>
            <w:r w:rsidRPr="000A2761">
              <w:rPr>
                <w:i/>
                <w:color w:val="000000" w:themeColor="text1"/>
              </w:rPr>
              <w:t xml:space="preserve"> </w:t>
            </w:r>
            <w:proofErr w:type="spellStart"/>
            <w:r w:rsidRPr="000A2761">
              <w:rPr>
                <w:color w:val="000000" w:themeColor="text1"/>
              </w:rPr>
              <w:t>Services</w:t>
            </w:r>
            <w:proofErr w:type="spellEnd"/>
            <w:r w:rsidRPr="000A2761">
              <w:rPr>
                <w:color w:val="000000" w:themeColor="text1"/>
              </w:rPr>
              <w:t xml:space="preserve">), </w:t>
            </w:r>
            <w:proofErr w:type="spellStart"/>
            <w:r w:rsidRPr="000A2761">
              <w:rPr>
                <w:color w:val="000000" w:themeColor="text1"/>
              </w:rPr>
              <w:t>Azure</w:t>
            </w:r>
            <w:proofErr w:type="spellEnd"/>
            <w:r w:rsidRPr="000A2761">
              <w:rPr>
                <w:color w:val="000000" w:themeColor="text1"/>
              </w:rPr>
              <w:t xml:space="preserve"> y GCP (Google Cloud</w:t>
            </w:r>
            <w:r w:rsidRPr="000A2761">
              <w:rPr>
                <w:i/>
                <w:color w:val="000000" w:themeColor="text1"/>
              </w:rPr>
              <w:t xml:space="preserve"> </w:t>
            </w:r>
            <w:proofErr w:type="spellStart"/>
            <w:r w:rsidRPr="000A2761">
              <w:rPr>
                <w:color w:val="000000" w:themeColor="text1"/>
              </w:rPr>
              <w:t>Platform</w:t>
            </w:r>
            <w:proofErr w:type="spellEnd"/>
            <w:r w:rsidRPr="000A2761">
              <w:rPr>
                <w:color w:val="000000" w:themeColor="text1"/>
              </w:rPr>
              <w:t>), qué sistema operativo requieren y si son de código abierto o no.</w:t>
            </w:r>
          </w:p>
          <w:p w14:paraId="00000306" w14:textId="77777777" w:rsidR="003F393B" w:rsidRDefault="003F393B">
            <w:pPr>
              <w:widowControl w:val="0"/>
              <w:rPr>
                <w:color w:val="999999"/>
              </w:rPr>
            </w:pPr>
          </w:p>
        </w:tc>
        <w:tc>
          <w:tcPr>
            <w:tcW w:w="3730" w:type="dxa"/>
            <w:shd w:val="clear" w:color="auto" w:fill="auto"/>
            <w:tcMar>
              <w:top w:w="100" w:type="dxa"/>
              <w:left w:w="100" w:type="dxa"/>
              <w:bottom w:w="100" w:type="dxa"/>
              <w:right w:w="100" w:type="dxa"/>
            </w:tcMar>
          </w:tcPr>
          <w:p w14:paraId="00000307" w14:textId="77777777" w:rsidR="003F393B" w:rsidRDefault="00842017">
            <w:pPr>
              <w:widowControl w:val="0"/>
            </w:pPr>
            <w:r>
              <w:rPr>
                <w:noProof/>
              </w:rPr>
              <w:drawing>
                <wp:inline distT="0" distB="0" distL="0" distR="0" wp14:anchorId="71A9C81E" wp14:editId="196F1A4A">
                  <wp:extent cx="1528445" cy="1562100"/>
                  <wp:effectExtent l="0" t="0" r="0" b="0"/>
                  <wp:docPr id="345" name="image29.jpg" descr="Servicio de mantenimiento de servidores. transferencia de información, configuración de hardware. idea de servidor de red. tecnología de hospedaje, almacenamiento de bases de datos, equipos de programación. ilustración de metáfora de concepto aislado de vector"/>
                  <wp:cNvGraphicFramePr/>
                  <a:graphic xmlns:a="http://schemas.openxmlformats.org/drawingml/2006/main">
                    <a:graphicData uri="http://schemas.openxmlformats.org/drawingml/2006/picture">
                      <pic:pic xmlns:pic="http://schemas.openxmlformats.org/drawingml/2006/picture">
                        <pic:nvPicPr>
                          <pic:cNvPr id="0" name="image29.jpg" descr="Servicio de mantenimiento de servidores. transferencia de información, configuración de hardware. idea de servidor de red. tecnología de hospedaje, almacenamiento de bases de datos, equipos de programación. ilustración de metáfora de concepto aislado de vector"/>
                          <pic:cNvPicPr preferRelativeResize="0"/>
                        </pic:nvPicPr>
                        <pic:blipFill>
                          <a:blip r:embed="rId75"/>
                          <a:srcRect/>
                          <a:stretch>
                            <a:fillRect/>
                          </a:stretch>
                        </pic:blipFill>
                        <pic:spPr>
                          <a:xfrm>
                            <a:off x="0" y="0"/>
                            <a:ext cx="1528445" cy="1562100"/>
                          </a:xfrm>
                          <a:prstGeom prst="rect">
                            <a:avLst/>
                          </a:prstGeom>
                          <a:ln/>
                        </pic:spPr>
                      </pic:pic>
                    </a:graphicData>
                  </a:graphic>
                </wp:inline>
              </w:drawing>
            </w:r>
          </w:p>
          <w:p w14:paraId="00000308" w14:textId="77777777" w:rsidR="003F393B" w:rsidRDefault="00842017">
            <w:pPr>
              <w:spacing w:after="120"/>
            </w:pPr>
            <w:r>
              <w:t xml:space="preserve">Fuente: </w:t>
            </w:r>
            <w:hyperlink r:id="rId76" w:anchor="query=hardware%20software&amp;position=12&amp;from_view=search&amp;track=sph">
              <w:r>
                <w:rPr>
                  <w:color w:val="0000FF"/>
                  <w:u w:val="single"/>
                </w:rPr>
                <w:t>https://www.freepik.es/vector-gratis/servicio-mantenimiento-servidores-transferencia-informacion-configuracion-hardware-idea-servidor-red-tecnologia-hospedaje-almacenamiento-bases-datos-equipos-programacion-ilustracion-metafora-concepto-aislado-vector_12470270.htm#query=hardware%20software&amp;position=12&amp;from_view=search&amp;track=sph</w:t>
              </w:r>
            </w:hyperlink>
            <w:r>
              <w:t xml:space="preserve"> </w:t>
            </w:r>
          </w:p>
          <w:p w14:paraId="00000309" w14:textId="77777777" w:rsidR="003F393B" w:rsidRDefault="003F393B">
            <w:pPr>
              <w:widowControl w:val="0"/>
            </w:pPr>
          </w:p>
          <w:p w14:paraId="0000030A" w14:textId="77777777" w:rsidR="003F393B" w:rsidRDefault="003F393B">
            <w:pPr>
              <w:widowControl w:val="0"/>
            </w:pPr>
          </w:p>
          <w:p w14:paraId="0000030B" w14:textId="77777777" w:rsidR="003F393B" w:rsidRDefault="00842017">
            <w:pPr>
              <w:widowControl w:val="0"/>
            </w:pPr>
            <w:r>
              <w:rPr>
                <w:b/>
              </w:rPr>
              <w:t xml:space="preserve">Imagen: </w:t>
            </w:r>
            <w:r>
              <w:t>228131_i_28</w:t>
            </w:r>
          </w:p>
        </w:tc>
      </w:tr>
    </w:tbl>
    <w:p w14:paraId="0000030C" w14:textId="77777777" w:rsidR="003F393B" w:rsidRDefault="003F393B">
      <w:pPr>
        <w:spacing w:after="120" w:line="240" w:lineRule="auto"/>
        <w:jc w:val="both"/>
      </w:pPr>
    </w:p>
    <w:p w14:paraId="0000030D" w14:textId="0A55F79A" w:rsidR="003F393B" w:rsidRDefault="00842017">
      <w:pPr>
        <w:spacing w:after="120" w:line="240" w:lineRule="auto"/>
        <w:jc w:val="both"/>
        <w:rPr>
          <w:b/>
          <w:color w:val="FF0000"/>
        </w:rPr>
      </w:pPr>
      <w:r w:rsidRPr="000A2761">
        <w:rPr>
          <w:b/>
          <w:color w:val="000000" w:themeColor="text1"/>
        </w:rPr>
        <w:t xml:space="preserve">Servicios para despliegue de </w:t>
      </w:r>
      <w:proofErr w:type="spellStart"/>
      <w:r w:rsidRPr="000A2761">
        <w:rPr>
          <w:b/>
          <w:i/>
          <w:color w:val="000000" w:themeColor="text1"/>
        </w:rPr>
        <w:t>dashboards</w:t>
      </w:r>
      <w:proofErr w:type="spellEnd"/>
      <w:r w:rsidRPr="000A2761">
        <w:rPr>
          <w:b/>
          <w:color w:val="000000" w:themeColor="text1"/>
        </w:rPr>
        <w:t xml:space="preserve"> en Internet</w:t>
      </w:r>
    </w:p>
    <w:p w14:paraId="0000030E" w14:textId="77777777" w:rsidR="003F393B" w:rsidRDefault="003F393B">
      <w:pPr>
        <w:spacing w:after="120" w:line="240" w:lineRule="auto"/>
        <w:ind w:firstLine="720"/>
        <w:jc w:val="both"/>
      </w:pPr>
    </w:p>
    <w:tbl>
      <w:tblPr>
        <w:tblStyle w:val="affffffffb"/>
        <w:tblW w:w="13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45"/>
      </w:tblGrid>
      <w:tr w:rsidR="003F393B" w14:paraId="7F8597ED" w14:textId="77777777">
        <w:trPr>
          <w:trHeight w:val="444"/>
        </w:trPr>
        <w:tc>
          <w:tcPr>
            <w:tcW w:w="13745" w:type="dxa"/>
            <w:shd w:val="clear" w:color="auto" w:fill="8DB3E2"/>
          </w:tcPr>
          <w:p w14:paraId="0000030F" w14:textId="77777777" w:rsidR="003F393B" w:rsidRDefault="00842017">
            <w:pPr>
              <w:pStyle w:val="Ttulo1"/>
              <w:jc w:val="center"/>
              <w:outlineLvl w:val="0"/>
              <w:rPr>
                <w:sz w:val="22"/>
                <w:szCs w:val="22"/>
              </w:rPr>
            </w:pPr>
            <w:r>
              <w:rPr>
                <w:sz w:val="22"/>
                <w:szCs w:val="22"/>
              </w:rPr>
              <w:lastRenderedPageBreak/>
              <w:t>Cuadro de texto</w:t>
            </w:r>
          </w:p>
        </w:tc>
      </w:tr>
      <w:tr w:rsidR="003F393B" w14:paraId="432268E4" w14:textId="77777777">
        <w:tc>
          <w:tcPr>
            <w:tcW w:w="13745" w:type="dxa"/>
          </w:tcPr>
          <w:p w14:paraId="00000310" w14:textId="2374E6F0" w:rsidR="003F393B" w:rsidRPr="000A2761" w:rsidRDefault="00842017">
            <w:pPr>
              <w:spacing w:after="120"/>
              <w:jc w:val="both"/>
              <w:rPr>
                <w:color w:val="000000" w:themeColor="text1"/>
              </w:rPr>
            </w:pPr>
            <w:r w:rsidRPr="000A2761">
              <w:rPr>
                <w:color w:val="000000" w:themeColor="text1"/>
              </w:rPr>
              <w:t xml:space="preserve">En la actualidad, el almacenamiento y la gestión de datos en la nube permite a las organizaciones almacenar, compartir y sincronizar archivos y aplicaciones de forma segura y rápida. El uso de la computación en la </w:t>
            </w:r>
            <w:r w:rsidR="000A2761" w:rsidRPr="000A2761">
              <w:rPr>
                <w:color w:val="000000" w:themeColor="text1"/>
              </w:rPr>
              <w:t>nube</w:t>
            </w:r>
            <w:r w:rsidRPr="000A2761">
              <w:rPr>
                <w:color w:val="000000" w:themeColor="text1"/>
              </w:rPr>
              <w:t xml:space="preserve"> permite a los usuarios y organizaciones escalar los servicios que utilizan según sus necesidades, acceder a estos servicios desde cualquier lugar y personalizar las aplicaciones y contenidos allí almacenados (flexibilidad). Además, posibilita desplegar las soluciones y aplicaciones rápidamente para su uso y aprovechamiento, sin que la organización tenga que preocuparse por los costos asociados al adquirir y mantener una infraestructura tecnológica, que algunas veces no es aprovechada en su totalidad y, otras, no es suficiente para dar respuesta a los requerimientos de los proyectos (eficiencia).</w:t>
            </w:r>
          </w:p>
          <w:p w14:paraId="00000311" w14:textId="77777777" w:rsidR="003F393B" w:rsidRDefault="003F393B">
            <w:pPr>
              <w:spacing w:after="120"/>
              <w:jc w:val="both"/>
            </w:pPr>
          </w:p>
          <w:p w14:paraId="00000312" w14:textId="77777777" w:rsidR="003F393B" w:rsidRDefault="00842017">
            <w:pPr>
              <w:spacing w:after="120"/>
              <w:jc w:val="both"/>
            </w:pPr>
            <w:r>
              <w:t>A continuación, se presentan algunos de los servicios y herramientas más utilizados en la actualidad:</w:t>
            </w:r>
          </w:p>
        </w:tc>
      </w:tr>
    </w:tbl>
    <w:p w14:paraId="00000313" w14:textId="77777777" w:rsidR="003F393B" w:rsidRDefault="003F393B">
      <w:pPr>
        <w:spacing w:after="120" w:line="240" w:lineRule="auto"/>
        <w:ind w:firstLine="720"/>
        <w:jc w:val="both"/>
      </w:pPr>
    </w:p>
    <w:p w14:paraId="00000314" w14:textId="77777777" w:rsidR="003F393B" w:rsidRDefault="003F393B">
      <w:pPr>
        <w:spacing w:after="120" w:line="240" w:lineRule="auto"/>
      </w:pPr>
    </w:p>
    <w:tbl>
      <w:tblPr>
        <w:tblStyle w:val="affffffffc"/>
        <w:tblW w:w="13740" w:type="dxa"/>
        <w:tblBorders>
          <w:top w:val="nil"/>
          <w:left w:val="nil"/>
          <w:bottom w:val="nil"/>
          <w:right w:val="nil"/>
          <w:insideH w:val="nil"/>
          <w:insideV w:val="nil"/>
        </w:tblBorders>
        <w:tblLayout w:type="fixed"/>
        <w:tblLook w:val="0600" w:firstRow="0" w:lastRow="0" w:firstColumn="0" w:lastColumn="0" w:noHBand="1" w:noVBand="1"/>
      </w:tblPr>
      <w:tblGrid>
        <w:gridCol w:w="1124"/>
        <w:gridCol w:w="4253"/>
        <w:gridCol w:w="2693"/>
        <w:gridCol w:w="3544"/>
        <w:gridCol w:w="2126"/>
      </w:tblGrid>
      <w:tr w:rsidR="003F393B" w14:paraId="1A1ECE2B" w14:textId="77777777">
        <w:trPr>
          <w:trHeight w:val="456"/>
        </w:trPr>
        <w:tc>
          <w:tcPr>
            <w:tcW w:w="112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15" w14:textId="77777777" w:rsidR="003F393B" w:rsidRDefault="00842017">
            <w:pPr>
              <w:jc w:val="center"/>
              <w:rPr>
                <w:b/>
              </w:rPr>
            </w:pPr>
            <w:r>
              <w:rPr>
                <w:b/>
              </w:rPr>
              <w:t>Tipo de recurso</w:t>
            </w:r>
          </w:p>
        </w:tc>
        <w:tc>
          <w:tcPr>
            <w:tcW w:w="12616" w:type="dxa"/>
            <w:gridSpan w:val="4"/>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316" w14:textId="77777777" w:rsidR="003F393B" w:rsidRDefault="00842017">
            <w:pPr>
              <w:jc w:val="center"/>
            </w:pPr>
            <w:r>
              <w:t>Video spot animado</w:t>
            </w:r>
          </w:p>
        </w:tc>
      </w:tr>
      <w:tr w:rsidR="003F393B" w14:paraId="2AD80B35" w14:textId="77777777">
        <w:trPr>
          <w:trHeight w:val="331"/>
        </w:trPr>
        <w:tc>
          <w:tcPr>
            <w:tcW w:w="1124" w:type="dxa"/>
            <w:tcBorders>
              <w:top w:val="nil"/>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1A" w14:textId="77777777" w:rsidR="003F393B" w:rsidRDefault="00842017">
            <w:pPr>
              <w:jc w:val="center"/>
              <w:rPr>
                <w:b/>
              </w:rPr>
            </w:pPr>
            <w:r>
              <w:rPr>
                <w:b/>
              </w:rPr>
              <w:t>NOTA</w:t>
            </w:r>
          </w:p>
        </w:tc>
        <w:tc>
          <w:tcPr>
            <w:tcW w:w="12616" w:type="dxa"/>
            <w:gridSpan w:val="4"/>
            <w:tcBorders>
              <w:top w:val="nil"/>
              <w:left w:val="nil"/>
              <w:bottom w:val="single" w:sz="8" w:space="0" w:color="000000"/>
              <w:right w:val="single" w:sz="8" w:space="0" w:color="000000"/>
            </w:tcBorders>
            <w:shd w:val="clear" w:color="auto" w:fill="C9DAF8"/>
            <w:tcMar>
              <w:top w:w="100" w:type="dxa"/>
              <w:left w:w="100" w:type="dxa"/>
              <w:bottom w:w="100" w:type="dxa"/>
              <w:right w:w="100" w:type="dxa"/>
            </w:tcMar>
          </w:tcPr>
          <w:p w14:paraId="0000031B" w14:textId="77777777" w:rsidR="003F393B" w:rsidRDefault="00842017">
            <w:pPr>
              <w:jc w:val="center"/>
              <w:rPr>
                <w:b/>
              </w:rPr>
            </w:pPr>
            <w:r>
              <w:rPr>
                <w:b/>
              </w:rPr>
              <w:t xml:space="preserve">La totalidad del texto </w:t>
            </w:r>
            <w:proofErr w:type="spellStart"/>
            <w:r>
              <w:rPr>
                <w:b/>
              </w:rPr>
              <w:t>locutado</w:t>
            </w:r>
            <w:proofErr w:type="spellEnd"/>
            <w:r>
              <w:rPr>
                <w:b/>
              </w:rPr>
              <w:t xml:space="preserve"> para el video no debe superar las 500 palabras aproximadamente</w:t>
            </w:r>
          </w:p>
        </w:tc>
      </w:tr>
      <w:tr w:rsidR="003F393B" w14:paraId="3D32C3F3" w14:textId="77777777">
        <w:trPr>
          <w:trHeight w:val="353"/>
        </w:trPr>
        <w:tc>
          <w:tcPr>
            <w:tcW w:w="112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1F" w14:textId="77777777" w:rsidR="003F393B" w:rsidRDefault="00842017">
            <w:pPr>
              <w:rPr>
                <w:b/>
              </w:rPr>
            </w:pPr>
            <w:r>
              <w:rPr>
                <w:b/>
              </w:rPr>
              <w:t>Título</w:t>
            </w:r>
          </w:p>
        </w:tc>
        <w:tc>
          <w:tcPr>
            <w:tcW w:w="12616"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20" w14:textId="77777777" w:rsidR="003F393B" w:rsidRDefault="00842017">
            <w:r>
              <w:t>Servicios de computación en la nube</w:t>
            </w:r>
          </w:p>
        </w:tc>
      </w:tr>
      <w:tr w:rsidR="003F393B" w14:paraId="7595F808" w14:textId="77777777">
        <w:trPr>
          <w:trHeight w:val="765"/>
        </w:trPr>
        <w:tc>
          <w:tcPr>
            <w:tcW w:w="112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24" w14:textId="77777777" w:rsidR="003F393B" w:rsidRDefault="00842017">
            <w:pPr>
              <w:rPr>
                <w:b/>
              </w:rPr>
            </w:pPr>
            <w:r>
              <w:rPr>
                <w:b/>
              </w:rPr>
              <w:t>Escena</w:t>
            </w:r>
          </w:p>
        </w:tc>
        <w:tc>
          <w:tcPr>
            <w:tcW w:w="425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25" w14:textId="77777777" w:rsidR="003F393B" w:rsidRDefault="00842017">
            <w:pPr>
              <w:rPr>
                <w:b/>
              </w:rPr>
            </w:pPr>
            <w:r>
              <w:rPr>
                <w:b/>
              </w:rPr>
              <w:t>Imagen</w:t>
            </w:r>
          </w:p>
        </w:tc>
        <w:tc>
          <w:tcPr>
            <w:tcW w:w="26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26" w14:textId="77777777" w:rsidR="003F393B" w:rsidRDefault="00842017">
            <w:pPr>
              <w:rPr>
                <w:b/>
              </w:rPr>
            </w:pPr>
            <w:r>
              <w:rPr>
                <w:b/>
              </w:rPr>
              <w:t>Sonido</w:t>
            </w:r>
          </w:p>
        </w:tc>
        <w:tc>
          <w:tcPr>
            <w:tcW w:w="35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27" w14:textId="77777777" w:rsidR="003F393B" w:rsidRDefault="000A2761">
            <w:pPr>
              <w:rPr>
                <w:b/>
              </w:rPr>
            </w:pPr>
            <w:sdt>
              <w:sdtPr>
                <w:tag w:val="goog_rdk_8"/>
                <w:id w:val="-1087922555"/>
              </w:sdtPr>
              <w:sdtContent/>
            </w:sdt>
            <w:r w:rsidR="00842017">
              <w:rPr>
                <w:b/>
              </w:rPr>
              <w:t>Narración (voz en off)</w:t>
            </w:r>
          </w:p>
        </w:tc>
        <w:tc>
          <w:tcPr>
            <w:tcW w:w="212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28" w14:textId="77777777" w:rsidR="003F393B" w:rsidRDefault="00842017">
            <w:pPr>
              <w:rPr>
                <w:b/>
              </w:rPr>
            </w:pPr>
            <w:r>
              <w:rPr>
                <w:b/>
              </w:rPr>
              <w:t>Texto</w:t>
            </w:r>
          </w:p>
        </w:tc>
      </w:tr>
      <w:tr w:rsidR="003F393B" w14:paraId="15593EE6" w14:textId="77777777">
        <w:trPr>
          <w:trHeight w:val="5355"/>
        </w:trPr>
        <w:tc>
          <w:tcPr>
            <w:tcW w:w="112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29" w14:textId="77777777" w:rsidR="003F393B" w:rsidRDefault="00842017">
            <w:pPr>
              <w:rPr>
                <w:b/>
              </w:rPr>
            </w:pPr>
            <w:r>
              <w:rPr>
                <w:b/>
              </w:rPr>
              <w:lastRenderedPageBreak/>
              <w:t>01</w:t>
            </w:r>
          </w:p>
        </w:tc>
        <w:tc>
          <w:tcPr>
            <w:tcW w:w="425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2A" w14:textId="77777777" w:rsidR="003F393B" w:rsidRDefault="00842017">
            <w:r>
              <w:t>Persona en un computador viendo almacenamiento en la nube</w:t>
            </w:r>
          </w:p>
          <w:p w14:paraId="0000032B" w14:textId="77777777" w:rsidR="003F393B" w:rsidRDefault="00842017">
            <w:r>
              <w:rPr>
                <w:noProof/>
              </w:rPr>
              <w:drawing>
                <wp:inline distT="0" distB="0" distL="0" distR="0" wp14:anchorId="5650583B" wp14:editId="6355B6FC">
                  <wp:extent cx="3620942" cy="2413610"/>
                  <wp:effectExtent l="0" t="0" r="0" b="0"/>
                  <wp:docPr id="346"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77"/>
                          <a:srcRect/>
                          <a:stretch>
                            <a:fillRect/>
                          </a:stretch>
                        </pic:blipFill>
                        <pic:spPr>
                          <a:xfrm>
                            <a:off x="0" y="0"/>
                            <a:ext cx="3620942" cy="2413610"/>
                          </a:xfrm>
                          <a:prstGeom prst="rect">
                            <a:avLst/>
                          </a:prstGeom>
                          <a:ln/>
                        </pic:spPr>
                      </pic:pic>
                    </a:graphicData>
                  </a:graphic>
                </wp:inline>
              </w:drawing>
            </w:r>
          </w:p>
          <w:p w14:paraId="0000032C" w14:textId="77777777" w:rsidR="003F393B" w:rsidRDefault="000A2761">
            <w:hyperlink r:id="rId78">
              <w:r w:rsidR="00842017">
                <w:rPr>
                  <w:color w:val="0000FF"/>
                  <w:u w:val="single"/>
                </w:rPr>
                <w:t>https://img.freepik.com/free-photo/saas-concept-collage_23-2149399294.jpg</w:t>
              </w:r>
            </w:hyperlink>
            <w:r w:rsidR="00842017">
              <w:t xml:space="preserve"> </w:t>
            </w:r>
          </w:p>
        </w:tc>
        <w:tc>
          <w:tcPr>
            <w:tcW w:w="26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2D" w14:textId="77777777" w:rsidR="003F393B" w:rsidRDefault="00842017">
            <w:r>
              <w:t>Música de fondo</w:t>
            </w:r>
          </w:p>
        </w:tc>
        <w:tc>
          <w:tcPr>
            <w:tcW w:w="35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2E" w14:textId="77777777" w:rsidR="003F393B" w:rsidRDefault="00842017">
            <w:r>
              <w:t xml:space="preserve">Los servicios de computación en la nube son infraestructuras, plataformas o sistemas de </w:t>
            </w:r>
            <w:r>
              <w:rPr>
                <w:i/>
              </w:rPr>
              <w:t>software</w:t>
            </w:r>
            <w:r>
              <w:t xml:space="preserve"> que alojan los proveedores externos y que se ponen a disposición de los usuarios a través de Internet. Los siguientes son algunos ejemplos de estos servicios:</w:t>
            </w:r>
          </w:p>
        </w:tc>
        <w:tc>
          <w:tcPr>
            <w:tcW w:w="212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2F" w14:textId="77777777" w:rsidR="003F393B" w:rsidRDefault="00842017">
            <w:r>
              <w:t>Servicios de computación en la nube:</w:t>
            </w:r>
          </w:p>
          <w:p w14:paraId="00000330" w14:textId="77777777" w:rsidR="003F393B" w:rsidRDefault="00842017">
            <w:r>
              <w:t xml:space="preserve"> </w:t>
            </w:r>
          </w:p>
          <w:p w14:paraId="00000331" w14:textId="77777777" w:rsidR="003F393B" w:rsidRDefault="00842017">
            <w:r>
              <w:t>Infraestructuras</w:t>
            </w:r>
          </w:p>
          <w:p w14:paraId="00000332" w14:textId="77777777" w:rsidR="003F393B" w:rsidRDefault="00842017">
            <w:r>
              <w:t>Plataformas</w:t>
            </w:r>
          </w:p>
          <w:p w14:paraId="00000333" w14:textId="77777777" w:rsidR="003F393B" w:rsidRDefault="00842017">
            <w:r>
              <w:t xml:space="preserve">Sistemas de </w:t>
            </w:r>
            <w:r>
              <w:rPr>
                <w:i/>
              </w:rPr>
              <w:t>software</w:t>
            </w:r>
          </w:p>
        </w:tc>
      </w:tr>
      <w:tr w:rsidR="003F393B" w14:paraId="1BCEB7ED" w14:textId="77777777">
        <w:trPr>
          <w:trHeight w:val="19185"/>
        </w:trPr>
        <w:tc>
          <w:tcPr>
            <w:tcW w:w="112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34" w14:textId="77777777" w:rsidR="003F393B" w:rsidRDefault="00842017">
            <w:pPr>
              <w:rPr>
                <w:b/>
              </w:rPr>
            </w:pPr>
            <w:r>
              <w:rPr>
                <w:b/>
              </w:rPr>
              <w:lastRenderedPageBreak/>
              <w:t>02</w:t>
            </w:r>
          </w:p>
        </w:tc>
        <w:tc>
          <w:tcPr>
            <w:tcW w:w="425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35" w14:textId="77777777" w:rsidR="003F393B" w:rsidRDefault="00842017">
            <w:r>
              <w:t>Imagen que muestre modelo de computación en la nube</w:t>
            </w:r>
          </w:p>
          <w:p w14:paraId="00000336" w14:textId="77777777" w:rsidR="003F393B" w:rsidRDefault="00842017">
            <w:r>
              <w:rPr>
                <w:noProof/>
              </w:rPr>
              <w:drawing>
                <wp:inline distT="0" distB="0" distL="0" distR="0" wp14:anchorId="6A59BC6F" wp14:editId="0F9ED4D4">
                  <wp:extent cx="2535174" cy="1775726"/>
                  <wp:effectExtent l="0" t="0" r="0" b="0"/>
                  <wp:docPr id="347" name="image18.jpg" descr="Concepto de servicio en la nube con el dedo del hombre tocando la pantalla digital con iconos de aplicación de servicio en la nube en el fondo abstracto de la ciudad"/>
                  <wp:cNvGraphicFramePr/>
                  <a:graphic xmlns:a="http://schemas.openxmlformats.org/drawingml/2006/main">
                    <a:graphicData uri="http://schemas.openxmlformats.org/drawingml/2006/picture">
                      <pic:pic xmlns:pic="http://schemas.openxmlformats.org/drawingml/2006/picture">
                        <pic:nvPicPr>
                          <pic:cNvPr id="0" name="image18.jpg" descr="Concepto de servicio en la nube con el dedo del hombre tocando la pantalla digital con iconos de aplicación de servicio en la nube en el fondo abstracto de la ciudad"/>
                          <pic:cNvPicPr preferRelativeResize="0"/>
                        </pic:nvPicPr>
                        <pic:blipFill>
                          <a:blip r:embed="rId79"/>
                          <a:srcRect/>
                          <a:stretch>
                            <a:fillRect/>
                          </a:stretch>
                        </pic:blipFill>
                        <pic:spPr>
                          <a:xfrm>
                            <a:off x="0" y="0"/>
                            <a:ext cx="2535174" cy="1775726"/>
                          </a:xfrm>
                          <a:prstGeom prst="rect">
                            <a:avLst/>
                          </a:prstGeom>
                          <a:ln/>
                        </pic:spPr>
                      </pic:pic>
                    </a:graphicData>
                  </a:graphic>
                </wp:inline>
              </w:drawing>
            </w:r>
          </w:p>
          <w:p w14:paraId="00000337" w14:textId="77777777" w:rsidR="003F393B" w:rsidRDefault="000A2761">
            <w:hyperlink r:id="rId80">
              <w:r w:rsidR="00842017">
                <w:rPr>
                  <w:color w:val="0000FF"/>
                  <w:u w:val="single"/>
                </w:rPr>
                <w:t>https://www.shutterstock.com/es/image-photo/cloud-service-concept-man-finger-touching-1912951960</w:t>
              </w:r>
            </w:hyperlink>
            <w:r w:rsidR="00842017">
              <w:t xml:space="preserve"> </w:t>
            </w:r>
          </w:p>
        </w:tc>
        <w:tc>
          <w:tcPr>
            <w:tcW w:w="26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38" w14:textId="77777777" w:rsidR="003F393B" w:rsidRDefault="00842017">
            <w:r>
              <w:t>Música de fondo</w:t>
            </w:r>
          </w:p>
        </w:tc>
        <w:tc>
          <w:tcPr>
            <w:tcW w:w="35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39" w14:textId="77777777" w:rsidR="003F393B" w:rsidRDefault="00842017">
            <w:r>
              <w:rPr>
                <w:i/>
              </w:rPr>
              <w:t xml:space="preserve">AWS (Amazon Web </w:t>
            </w:r>
            <w:proofErr w:type="spellStart"/>
            <w:r>
              <w:rPr>
                <w:i/>
              </w:rPr>
              <w:t>Services</w:t>
            </w:r>
            <w:proofErr w:type="spellEnd"/>
            <w:r>
              <w:rPr>
                <w:i/>
              </w:rPr>
              <w:t>)</w:t>
            </w:r>
            <w:r>
              <w:t xml:space="preserve"> es un proveedor de servicios en la nube, que permite disponer de almacenamiento, recursos de computación, aplicaciones móviles, bases de datos y demás servicios de computación en la nube.</w:t>
            </w:r>
          </w:p>
          <w:p w14:paraId="0000033A" w14:textId="77777777" w:rsidR="003F393B" w:rsidRDefault="00842017">
            <w:r>
              <w:t xml:space="preserve"> </w:t>
            </w:r>
          </w:p>
          <w:p w14:paraId="0000033B" w14:textId="77777777" w:rsidR="003F393B" w:rsidRDefault="00842017">
            <w:r>
              <w:t xml:space="preserve">AWS, lanzó sus primeros servicios </w:t>
            </w:r>
            <w:r>
              <w:rPr>
                <w:i/>
              </w:rPr>
              <w:t>web</w:t>
            </w:r>
            <w:r>
              <w:t xml:space="preserve"> en 2002 a partir de la infraestructura interna que la empresa </w:t>
            </w:r>
            <w:r>
              <w:rPr>
                <w:i/>
              </w:rPr>
              <w:t>Amazon</w:t>
            </w:r>
            <w:r>
              <w:t xml:space="preserve"> construyó para gestionar sus operaciones de venta </w:t>
            </w:r>
            <w:r>
              <w:rPr>
                <w:i/>
              </w:rPr>
              <w:t>online</w:t>
            </w:r>
            <w:r>
              <w:t>.</w:t>
            </w:r>
          </w:p>
          <w:p w14:paraId="0000033C" w14:textId="77777777" w:rsidR="003F393B" w:rsidRDefault="00842017">
            <w:r>
              <w:t xml:space="preserve"> </w:t>
            </w:r>
          </w:p>
          <w:p w14:paraId="0000033D" w14:textId="77777777" w:rsidR="003F393B" w:rsidRDefault="00842017">
            <w:r>
              <w:t xml:space="preserve">En 2006, comenzó a ofrecer sus servicios definidos como SaaS de </w:t>
            </w:r>
            <w:proofErr w:type="spellStart"/>
            <w:r>
              <w:t>IaaS</w:t>
            </w:r>
            <w:proofErr w:type="spellEnd"/>
            <w:r>
              <w:t xml:space="preserve"> (</w:t>
            </w:r>
            <w:proofErr w:type="spellStart"/>
            <w:r>
              <w:rPr>
                <w:i/>
              </w:rPr>
              <w:t>Infraestructure</w:t>
            </w:r>
            <w:proofErr w:type="spellEnd"/>
            <w:r>
              <w:rPr>
                <w:i/>
              </w:rPr>
              <w:t xml:space="preserve"> as a </w:t>
            </w:r>
            <w:proofErr w:type="spellStart"/>
            <w:r>
              <w:rPr>
                <w:i/>
              </w:rPr>
              <w:t>Service</w:t>
            </w:r>
            <w:proofErr w:type="spellEnd"/>
            <w:r>
              <w:t>). AWS, fue una de las primeras empresas en introducir un modelo de computación en la nube de pago por uso, que se amplía para proporcionar a los usuarios computación, almacenamiento o rendimiento según sus necesidades.</w:t>
            </w:r>
          </w:p>
          <w:p w14:paraId="0000033E" w14:textId="77777777" w:rsidR="003F393B" w:rsidRDefault="00842017">
            <w:r>
              <w:t xml:space="preserve">AWS, tiene presencia en 190 países alrededor del mundo y cuenta con más de 10.000 </w:t>
            </w:r>
            <w:proofErr w:type="spellStart"/>
            <w:r>
              <w:rPr>
                <w:i/>
              </w:rPr>
              <w:t>partners</w:t>
            </w:r>
            <w:proofErr w:type="spellEnd"/>
            <w:r>
              <w:t xml:space="preserve"> asociados.</w:t>
            </w:r>
          </w:p>
        </w:tc>
        <w:tc>
          <w:tcPr>
            <w:tcW w:w="212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3F" w14:textId="77777777" w:rsidR="003F393B" w:rsidRDefault="00842017">
            <w:pPr>
              <w:rPr>
                <w:i/>
              </w:rPr>
            </w:pPr>
            <w:r>
              <w:t>Amazon Web</w:t>
            </w:r>
            <w:r>
              <w:rPr>
                <w:i/>
              </w:rPr>
              <w:t xml:space="preserve"> </w:t>
            </w:r>
            <w:proofErr w:type="spellStart"/>
            <w:r>
              <w:rPr>
                <w:i/>
              </w:rPr>
              <w:t>Services</w:t>
            </w:r>
            <w:proofErr w:type="spellEnd"/>
          </w:p>
          <w:p w14:paraId="00000340" w14:textId="77777777" w:rsidR="003F393B" w:rsidRDefault="00842017">
            <w:r>
              <w:t xml:space="preserve"> </w:t>
            </w:r>
          </w:p>
          <w:p w14:paraId="00000341" w14:textId="77777777" w:rsidR="003F393B" w:rsidRDefault="00842017">
            <w:r>
              <w:t xml:space="preserve">Hace parte de la empresa </w:t>
            </w:r>
            <w:r>
              <w:rPr>
                <w:i/>
              </w:rPr>
              <w:t>Amazon</w:t>
            </w:r>
          </w:p>
          <w:p w14:paraId="00000342" w14:textId="77777777" w:rsidR="003F393B" w:rsidRDefault="00842017">
            <w:r>
              <w:t xml:space="preserve"> </w:t>
            </w:r>
          </w:p>
          <w:p w14:paraId="00000343" w14:textId="77777777" w:rsidR="003F393B" w:rsidRDefault="00842017">
            <w:r>
              <w:t>Lanza sus primeros servicios en 2002</w:t>
            </w:r>
          </w:p>
        </w:tc>
      </w:tr>
      <w:tr w:rsidR="003F393B" w14:paraId="6472C5AE" w14:textId="77777777">
        <w:trPr>
          <w:trHeight w:val="10695"/>
        </w:trPr>
        <w:tc>
          <w:tcPr>
            <w:tcW w:w="112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44" w14:textId="77777777" w:rsidR="003F393B" w:rsidRDefault="00842017">
            <w:pPr>
              <w:rPr>
                <w:b/>
              </w:rPr>
            </w:pPr>
            <w:r>
              <w:rPr>
                <w:b/>
              </w:rPr>
              <w:lastRenderedPageBreak/>
              <w:t>03</w:t>
            </w:r>
          </w:p>
        </w:tc>
        <w:tc>
          <w:tcPr>
            <w:tcW w:w="425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45" w14:textId="77777777" w:rsidR="003F393B" w:rsidRDefault="00842017">
            <w:r>
              <w:t xml:space="preserve">Persona en un computador accediendo a los servicios de </w:t>
            </w:r>
            <w:r>
              <w:rPr>
                <w:i/>
              </w:rPr>
              <w:t>Google Cloud</w:t>
            </w:r>
          </w:p>
          <w:p w14:paraId="00000346" w14:textId="77777777" w:rsidR="003F393B" w:rsidRDefault="00842017">
            <w:r>
              <w:rPr>
                <w:noProof/>
              </w:rPr>
              <w:drawing>
                <wp:inline distT="0" distB="0" distL="0" distR="0" wp14:anchorId="5B578F12" wp14:editId="49189F5F">
                  <wp:extent cx="2544756" cy="2123105"/>
                  <wp:effectExtent l="0" t="0" r="0" b="0"/>
                  <wp:docPr id="328" name="image6.jpg" descr="Servidor de nube de datos de analista en ilustración isométrica"/>
                  <wp:cNvGraphicFramePr/>
                  <a:graphic xmlns:a="http://schemas.openxmlformats.org/drawingml/2006/main">
                    <a:graphicData uri="http://schemas.openxmlformats.org/drawingml/2006/picture">
                      <pic:pic xmlns:pic="http://schemas.openxmlformats.org/drawingml/2006/picture">
                        <pic:nvPicPr>
                          <pic:cNvPr id="0" name="image6.jpg" descr="Servidor de nube de datos de analista en ilustración isométrica"/>
                          <pic:cNvPicPr preferRelativeResize="0"/>
                        </pic:nvPicPr>
                        <pic:blipFill>
                          <a:blip r:embed="rId81"/>
                          <a:srcRect/>
                          <a:stretch>
                            <a:fillRect/>
                          </a:stretch>
                        </pic:blipFill>
                        <pic:spPr>
                          <a:xfrm>
                            <a:off x="0" y="0"/>
                            <a:ext cx="2544756" cy="2123105"/>
                          </a:xfrm>
                          <a:prstGeom prst="rect">
                            <a:avLst/>
                          </a:prstGeom>
                          <a:ln/>
                        </pic:spPr>
                      </pic:pic>
                    </a:graphicData>
                  </a:graphic>
                </wp:inline>
              </w:drawing>
            </w:r>
          </w:p>
          <w:p w14:paraId="00000347" w14:textId="77777777" w:rsidR="003F393B" w:rsidRDefault="003F393B"/>
          <w:p w14:paraId="00000348" w14:textId="77777777" w:rsidR="003F393B" w:rsidRDefault="000A2761">
            <w:hyperlink r:id="rId82" w:anchor="query=cloud&amp;from_query=google%20cloud&amp;position=15&amp;from_view=search&amp;track=sph">
              <w:r w:rsidR="00842017">
                <w:rPr>
                  <w:color w:val="0000FF"/>
                  <w:u w:val="single"/>
                </w:rPr>
                <w:t>https://www.freepik.es/vector-premium/servidor-nube-datos-analista-ilustracion-isometrica_20899560.htm#query=cloud&amp;from_query=google%20cloud&amp;position=15&amp;from_view=search&amp;track=sph</w:t>
              </w:r>
            </w:hyperlink>
            <w:r w:rsidR="00842017">
              <w:t xml:space="preserve">  </w:t>
            </w:r>
          </w:p>
        </w:tc>
        <w:tc>
          <w:tcPr>
            <w:tcW w:w="26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49" w14:textId="77777777" w:rsidR="003F393B" w:rsidRDefault="00842017">
            <w:r>
              <w:t>Música de fondo</w:t>
            </w:r>
          </w:p>
        </w:tc>
        <w:tc>
          <w:tcPr>
            <w:tcW w:w="35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4A" w14:textId="77777777" w:rsidR="003F393B" w:rsidRDefault="00842017">
            <w:r>
              <w:t>GCP (</w:t>
            </w:r>
            <w:r>
              <w:rPr>
                <w:i/>
              </w:rPr>
              <w:t xml:space="preserve">Google Cloud </w:t>
            </w:r>
            <w:proofErr w:type="spellStart"/>
            <w:r>
              <w:rPr>
                <w:i/>
              </w:rPr>
              <w:t>Platfom</w:t>
            </w:r>
            <w:proofErr w:type="spellEnd"/>
            <w:r>
              <w:t xml:space="preserve">) es un conjunto de servicios de computación en la nube pública ofrecido por </w:t>
            </w:r>
            <w:r>
              <w:rPr>
                <w:i/>
              </w:rPr>
              <w:t>Google</w:t>
            </w:r>
            <w:r>
              <w:t xml:space="preserve">. La plataforma incluye una serie de servicios alojados para la computación, el almacenamiento y el desarrollo de aplicaciones que se ejecutan en el </w:t>
            </w:r>
            <w:r>
              <w:rPr>
                <w:i/>
              </w:rPr>
              <w:t>hardware</w:t>
            </w:r>
            <w:r>
              <w:t xml:space="preserve"> de </w:t>
            </w:r>
            <w:r>
              <w:rPr>
                <w:i/>
              </w:rPr>
              <w:t>Google</w:t>
            </w:r>
            <w:r>
              <w:t>.</w:t>
            </w:r>
          </w:p>
          <w:p w14:paraId="0000034B" w14:textId="77777777" w:rsidR="003F393B" w:rsidRDefault="00842017">
            <w:r>
              <w:t xml:space="preserve"> </w:t>
            </w:r>
          </w:p>
          <w:p w14:paraId="0000034C" w14:textId="77777777" w:rsidR="003F393B" w:rsidRDefault="00842017">
            <w:r>
              <w:t xml:space="preserve">Los desarrolladores de </w:t>
            </w:r>
            <w:r>
              <w:rPr>
                <w:i/>
              </w:rPr>
              <w:t>software</w:t>
            </w:r>
            <w:r>
              <w:t xml:space="preserve">, los administradores de la nube y otros profesionales de TI de las </w:t>
            </w:r>
            <w:proofErr w:type="gramStart"/>
            <w:r>
              <w:t>organizaciones,</w:t>
            </w:r>
            <w:proofErr w:type="gramEnd"/>
            <w:r>
              <w:t xml:space="preserve"> pueden acceder a los servicios de </w:t>
            </w:r>
            <w:r>
              <w:rPr>
                <w:i/>
              </w:rPr>
              <w:t>Google Cloud</w:t>
            </w:r>
            <w:r>
              <w:t xml:space="preserve"> a través de la Internet pública o de una conexión de red dedicada.</w:t>
            </w:r>
          </w:p>
        </w:tc>
        <w:tc>
          <w:tcPr>
            <w:tcW w:w="212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4D" w14:textId="77777777" w:rsidR="003F393B" w:rsidRDefault="00842017">
            <w:pPr>
              <w:rPr>
                <w:i/>
              </w:rPr>
            </w:pPr>
            <w:r>
              <w:rPr>
                <w:i/>
              </w:rPr>
              <w:t xml:space="preserve">Google Cloud </w:t>
            </w:r>
            <w:proofErr w:type="spellStart"/>
            <w:r>
              <w:rPr>
                <w:i/>
              </w:rPr>
              <w:t>Platform</w:t>
            </w:r>
            <w:proofErr w:type="spellEnd"/>
          </w:p>
          <w:p w14:paraId="0000034E" w14:textId="77777777" w:rsidR="003F393B" w:rsidRDefault="00842017">
            <w:r>
              <w:t xml:space="preserve"> </w:t>
            </w:r>
          </w:p>
          <w:p w14:paraId="0000034F" w14:textId="77777777" w:rsidR="003F393B" w:rsidRDefault="00842017">
            <w:r>
              <w:t>Servicio ofrecido por Google</w:t>
            </w:r>
          </w:p>
          <w:p w14:paraId="00000350" w14:textId="77777777" w:rsidR="003F393B" w:rsidRDefault="00842017">
            <w:r>
              <w:t xml:space="preserve"> </w:t>
            </w:r>
          </w:p>
          <w:p w14:paraId="00000351" w14:textId="77777777" w:rsidR="003F393B" w:rsidRDefault="00842017">
            <w:r>
              <w:t>Incluye:</w:t>
            </w:r>
          </w:p>
          <w:p w14:paraId="00000352" w14:textId="77777777" w:rsidR="003F393B" w:rsidRDefault="00842017">
            <w:r>
              <w:t xml:space="preserve"> </w:t>
            </w:r>
          </w:p>
          <w:p w14:paraId="00000353" w14:textId="77777777" w:rsidR="003F393B" w:rsidRDefault="00842017">
            <w:r>
              <w:t>Servicios alojados en la nube</w:t>
            </w:r>
          </w:p>
          <w:p w14:paraId="00000354" w14:textId="77777777" w:rsidR="003F393B" w:rsidRDefault="00842017">
            <w:r>
              <w:t xml:space="preserve"> </w:t>
            </w:r>
          </w:p>
          <w:p w14:paraId="00000355" w14:textId="77777777" w:rsidR="003F393B" w:rsidRDefault="00842017">
            <w:r>
              <w:t>Almacenamiento</w:t>
            </w:r>
          </w:p>
        </w:tc>
      </w:tr>
      <w:tr w:rsidR="003F393B" w14:paraId="22168219" w14:textId="77777777">
        <w:trPr>
          <w:trHeight w:val="20055"/>
        </w:trPr>
        <w:tc>
          <w:tcPr>
            <w:tcW w:w="112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56" w14:textId="77777777" w:rsidR="003F393B" w:rsidRDefault="00842017">
            <w:pPr>
              <w:rPr>
                <w:b/>
              </w:rPr>
            </w:pPr>
            <w:r>
              <w:rPr>
                <w:b/>
              </w:rPr>
              <w:lastRenderedPageBreak/>
              <w:t>04</w:t>
            </w:r>
          </w:p>
        </w:tc>
        <w:tc>
          <w:tcPr>
            <w:tcW w:w="425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57" w14:textId="77777777" w:rsidR="003F393B" w:rsidRDefault="00842017">
            <w:r>
              <w:t xml:space="preserve">Persona en un pc utilizando la plataforma </w:t>
            </w:r>
            <w:r>
              <w:rPr>
                <w:i/>
              </w:rPr>
              <w:t xml:space="preserve">Microsoft </w:t>
            </w:r>
            <w:proofErr w:type="spellStart"/>
            <w:r>
              <w:rPr>
                <w:i/>
              </w:rPr>
              <w:t>Azure</w:t>
            </w:r>
            <w:proofErr w:type="spellEnd"/>
          </w:p>
          <w:p w14:paraId="00000358" w14:textId="77777777" w:rsidR="003F393B" w:rsidRDefault="003F393B"/>
          <w:p w14:paraId="00000359" w14:textId="77777777" w:rsidR="003F393B" w:rsidRDefault="00842017">
            <w:r>
              <w:rPr>
                <w:noProof/>
              </w:rPr>
              <w:drawing>
                <wp:inline distT="0" distB="0" distL="0" distR="0" wp14:anchorId="50A6E6B0" wp14:editId="2DECCC59">
                  <wp:extent cx="2589019" cy="1333999"/>
                  <wp:effectExtent l="0" t="0" r="0" b="0"/>
                  <wp:docPr id="329" name="image14.jpg" descr="POZNAN, POL - 12 DIC. 2021: Equipo portátil que muestra el logotipo de Microsoft Azure, un servicio de computación en nube para la creación, prueba, implementación y administración de aplicaciones y servicios"/>
                  <wp:cNvGraphicFramePr/>
                  <a:graphic xmlns:a="http://schemas.openxmlformats.org/drawingml/2006/main">
                    <a:graphicData uri="http://schemas.openxmlformats.org/drawingml/2006/picture">
                      <pic:pic xmlns:pic="http://schemas.openxmlformats.org/drawingml/2006/picture">
                        <pic:nvPicPr>
                          <pic:cNvPr id="0" name="image14.jpg" descr="POZNAN, POL - 12 DIC. 2021: Equipo portátil que muestra el logotipo de Microsoft Azure, un servicio de computación en nube para la creación, prueba, implementación y administración de aplicaciones y servicios"/>
                          <pic:cNvPicPr preferRelativeResize="0"/>
                        </pic:nvPicPr>
                        <pic:blipFill>
                          <a:blip r:embed="rId83"/>
                          <a:srcRect/>
                          <a:stretch>
                            <a:fillRect/>
                          </a:stretch>
                        </pic:blipFill>
                        <pic:spPr>
                          <a:xfrm>
                            <a:off x="0" y="0"/>
                            <a:ext cx="2589019" cy="1333999"/>
                          </a:xfrm>
                          <a:prstGeom prst="rect">
                            <a:avLst/>
                          </a:prstGeom>
                          <a:ln/>
                        </pic:spPr>
                      </pic:pic>
                    </a:graphicData>
                  </a:graphic>
                </wp:inline>
              </w:drawing>
            </w:r>
          </w:p>
          <w:p w14:paraId="0000035A" w14:textId="77777777" w:rsidR="003F393B" w:rsidRDefault="000A2761">
            <w:hyperlink r:id="rId84">
              <w:r w:rsidR="00842017">
                <w:rPr>
                  <w:color w:val="0000FF"/>
                  <w:u w:val="single"/>
                </w:rPr>
                <w:t>https://www.shutterstock.com/es/image-photo/poznan-pol-dec-12-2021-laptop-2121429641</w:t>
              </w:r>
            </w:hyperlink>
            <w:r w:rsidR="00842017">
              <w:t xml:space="preserve"> </w:t>
            </w:r>
          </w:p>
        </w:tc>
        <w:tc>
          <w:tcPr>
            <w:tcW w:w="26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5B" w14:textId="77777777" w:rsidR="003F393B" w:rsidRDefault="00842017">
            <w:r>
              <w:t>Música de fondo</w:t>
            </w:r>
          </w:p>
        </w:tc>
        <w:tc>
          <w:tcPr>
            <w:tcW w:w="35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5C" w14:textId="77777777" w:rsidR="003F393B" w:rsidRDefault="00842017">
            <w:proofErr w:type="spellStart"/>
            <w:r>
              <w:rPr>
                <w:i/>
              </w:rPr>
              <w:t>Azure</w:t>
            </w:r>
            <w:proofErr w:type="spellEnd"/>
            <w:r>
              <w:t xml:space="preserve"> (</w:t>
            </w:r>
            <w:r>
              <w:rPr>
                <w:i/>
              </w:rPr>
              <w:t xml:space="preserve">Microsoft </w:t>
            </w:r>
            <w:proofErr w:type="spellStart"/>
            <w:r>
              <w:rPr>
                <w:i/>
              </w:rPr>
              <w:t>Azure</w:t>
            </w:r>
            <w:proofErr w:type="spellEnd"/>
            <w:r>
              <w:t xml:space="preserve">), antes conocida como </w:t>
            </w:r>
            <w:r>
              <w:rPr>
                <w:i/>
              </w:rPr>
              <w:t xml:space="preserve">Windows </w:t>
            </w:r>
            <w:proofErr w:type="spellStart"/>
            <w:r>
              <w:rPr>
                <w:i/>
              </w:rPr>
              <w:t>Azure</w:t>
            </w:r>
            <w:proofErr w:type="spellEnd"/>
            <w:r>
              <w:t xml:space="preserve">, es la plataforma de computación en la nube pública de </w:t>
            </w:r>
            <w:r>
              <w:rPr>
                <w:i/>
              </w:rPr>
              <w:t>Microsoft</w:t>
            </w:r>
            <w:r>
              <w:t xml:space="preserve">. Ofrece una amplia gama de servicios en la nube, como computación, análisis, almacenamiento y redes. Los usuarios pueden elegir entre estos servicios para desarrollar y escalar nuevas aplicaciones o ejecutar aplicaciones existentes en la nube pública. </w:t>
            </w:r>
          </w:p>
          <w:p w14:paraId="0000035D" w14:textId="77777777" w:rsidR="003F393B" w:rsidRDefault="0084201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35E" w14:textId="77777777" w:rsidR="003F393B" w:rsidRDefault="00842017">
            <w:r>
              <w:t xml:space="preserve">La plataforma </w:t>
            </w:r>
            <w:proofErr w:type="spellStart"/>
            <w:r>
              <w:rPr>
                <w:i/>
              </w:rPr>
              <w:t>Azure</w:t>
            </w:r>
            <w:proofErr w:type="spellEnd"/>
            <w:r>
              <w:t xml:space="preserve"> tiene como objetivo ayudar a las organizaciones a gestionar los retos y cumplir sus objetivos organizativos. Ofrece herramientas que dan soporte a todos los sectores y es compatible con las tecnologías de código abierto. Esto da a los usuarios la flexibilidad de utilizar sus herramientas y tecnologías preferidas.</w:t>
            </w:r>
          </w:p>
          <w:p w14:paraId="0000035F" w14:textId="77777777" w:rsidR="003F393B" w:rsidRDefault="00842017">
            <w:r>
              <w:t xml:space="preserve"> </w:t>
            </w:r>
          </w:p>
          <w:p w14:paraId="00000360" w14:textId="77777777" w:rsidR="003F393B" w:rsidRDefault="00842017">
            <w:proofErr w:type="spellStart"/>
            <w:r>
              <w:rPr>
                <w:i/>
              </w:rPr>
              <w:t>Azure</w:t>
            </w:r>
            <w:proofErr w:type="spellEnd"/>
            <w:r>
              <w:t xml:space="preserve"> ofrece cuatro formas diferentes de computación en la nube: infraestructura como servicio (</w:t>
            </w:r>
            <w:proofErr w:type="spellStart"/>
            <w:r>
              <w:t>IaaS</w:t>
            </w:r>
            <w:proofErr w:type="spellEnd"/>
            <w:r>
              <w:t xml:space="preserve">), plataforma como </w:t>
            </w:r>
            <w:r>
              <w:lastRenderedPageBreak/>
              <w:t>servicio (</w:t>
            </w:r>
            <w:proofErr w:type="spellStart"/>
            <w:r>
              <w:t>PaaS</w:t>
            </w:r>
            <w:proofErr w:type="spellEnd"/>
            <w:r>
              <w:t xml:space="preserve">), </w:t>
            </w:r>
            <w:r>
              <w:rPr>
                <w:i/>
              </w:rPr>
              <w:t>software</w:t>
            </w:r>
            <w:r>
              <w:t xml:space="preserve"> como servicio (SaaS) y funciones sin servidor.</w:t>
            </w:r>
          </w:p>
          <w:p w14:paraId="00000361" w14:textId="77777777" w:rsidR="003F393B" w:rsidRDefault="00842017">
            <w:r>
              <w:t xml:space="preserve"> </w:t>
            </w:r>
          </w:p>
        </w:tc>
        <w:tc>
          <w:tcPr>
            <w:tcW w:w="212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62" w14:textId="77777777" w:rsidR="003F393B" w:rsidRDefault="00842017">
            <w:pPr>
              <w:rPr>
                <w:i/>
              </w:rPr>
            </w:pPr>
            <w:r>
              <w:rPr>
                <w:i/>
              </w:rPr>
              <w:lastRenderedPageBreak/>
              <w:t xml:space="preserve">Microsoft </w:t>
            </w:r>
            <w:proofErr w:type="spellStart"/>
            <w:r>
              <w:rPr>
                <w:i/>
              </w:rPr>
              <w:t>Azure</w:t>
            </w:r>
            <w:proofErr w:type="spellEnd"/>
          </w:p>
          <w:p w14:paraId="00000363" w14:textId="77777777" w:rsidR="003F393B" w:rsidRDefault="00842017">
            <w:r>
              <w:t xml:space="preserve"> </w:t>
            </w:r>
          </w:p>
          <w:p w14:paraId="00000364" w14:textId="77777777" w:rsidR="003F393B" w:rsidRDefault="00842017">
            <w:r>
              <w:t>Ofrece una amplia gama de servicios en la nube</w:t>
            </w:r>
          </w:p>
          <w:p w14:paraId="00000365" w14:textId="77777777" w:rsidR="003F393B" w:rsidRDefault="00842017">
            <w:r>
              <w:t xml:space="preserve"> </w:t>
            </w:r>
          </w:p>
          <w:p w14:paraId="00000366" w14:textId="77777777" w:rsidR="003F393B" w:rsidRDefault="00842017">
            <w:r>
              <w:t>Tiene servicios de:</w:t>
            </w:r>
          </w:p>
          <w:p w14:paraId="00000367" w14:textId="77777777" w:rsidR="003F393B" w:rsidRDefault="00842017">
            <w:r>
              <w:t xml:space="preserve"> </w:t>
            </w:r>
          </w:p>
          <w:p w14:paraId="00000368" w14:textId="77777777" w:rsidR="003F393B" w:rsidRDefault="00842017">
            <w:r>
              <w:t>Infraestructura como servicio (</w:t>
            </w:r>
            <w:proofErr w:type="spellStart"/>
            <w:r>
              <w:t>IaaS</w:t>
            </w:r>
            <w:proofErr w:type="spellEnd"/>
            <w:r>
              <w:t>)</w:t>
            </w:r>
          </w:p>
          <w:p w14:paraId="00000369" w14:textId="77777777" w:rsidR="003F393B" w:rsidRDefault="00842017">
            <w:r>
              <w:t xml:space="preserve"> </w:t>
            </w:r>
          </w:p>
          <w:p w14:paraId="0000036A" w14:textId="77777777" w:rsidR="003F393B" w:rsidRDefault="00842017">
            <w:r>
              <w:t>Plataforma como servicio (</w:t>
            </w:r>
            <w:proofErr w:type="spellStart"/>
            <w:r>
              <w:t>PaaS</w:t>
            </w:r>
            <w:proofErr w:type="spellEnd"/>
            <w:r>
              <w:t>)</w:t>
            </w:r>
          </w:p>
          <w:p w14:paraId="0000036B" w14:textId="77777777" w:rsidR="003F393B" w:rsidRDefault="00842017">
            <w:r>
              <w:t xml:space="preserve"> </w:t>
            </w:r>
          </w:p>
          <w:p w14:paraId="0000036C" w14:textId="77777777" w:rsidR="003F393B" w:rsidRDefault="00842017">
            <w:r>
              <w:rPr>
                <w:i/>
              </w:rPr>
              <w:t>Software</w:t>
            </w:r>
            <w:r>
              <w:t xml:space="preserve"> como servicio (SaaS)</w:t>
            </w:r>
          </w:p>
          <w:p w14:paraId="0000036D" w14:textId="77777777" w:rsidR="003F393B" w:rsidRDefault="00842017">
            <w:r>
              <w:t>Funciones sin servidor</w:t>
            </w:r>
          </w:p>
        </w:tc>
      </w:tr>
      <w:tr w:rsidR="003F393B" w14:paraId="5489C369" w14:textId="77777777">
        <w:trPr>
          <w:trHeight w:val="18645"/>
        </w:trPr>
        <w:tc>
          <w:tcPr>
            <w:tcW w:w="112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6E" w14:textId="77777777" w:rsidR="003F393B" w:rsidRDefault="00842017">
            <w:pPr>
              <w:rPr>
                <w:b/>
              </w:rPr>
            </w:pPr>
            <w:r>
              <w:rPr>
                <w:b/>
              </w:rPr>
              <w:lastRenderedPageBreak/>
              <w:t>05</w:t>
            </w:r>
          </w:p>
        </w:tc>
        <w:tc>
          <w:tcPr>
            <w:tcW w:w="425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6F" w14:textId="77777777" w:rsidR="003F393B" w:rsidRDefault="00842017">
            <w:r>
              <w:t xml:space="preserve">Persona en un </w:t>
            </w:r>
            <w:r>
              <w:rPr>
                <w:i/>
              </w:rPr>
              <w:t>pc</w:t>
            </w:r>
            <w:r>
              <w:t xml:space="preserve"> programando </w:t>
            </w:r>
          </w:p>
          <w:p w14:paraId="00000370" w14:textId="77777777" w:rsidR="003F393B" w:rsidRDefault="00842017">
            <w:r>
              <w:rPr>
                <w:noProof/>
              </w:rPr>
              <w:drawing>
                <wp:inline distT="0" distB="0" distL="0" distR="0" wp14:anchorId="70684713" wp14:editId="6B7B8E73">
                  <wp:extent cx="2547366" cy="1784303"/>
                  <wp:effectExtent l="0" t="0" r="0" b="0"/>
                  <wp:docPr id="330" name="image28.jpg" descr="Sistema de código fuente Concepto de código abierto PHP"/>
                  <wp:cNvGraphicFramePr/>
                  <a:graphic xmlns:a="http://schemas.openxmlformats.org/drawingml/2006/main">
                    <a:graphicData uri="http://schemas.openxmlformats.org/drawingml/2006/picture">
                      <pic:pic xmlns:pic="http://schemas.openxmlformats.org/drawingml/2006/picture">
                        <pic:nvPicPr>
                          <pic:cNvPr id="0" name="image28.jpg" descr="Sistema de código fuente Concepto de código abierto PHP"/>
                          <pic:cNvPicPr preferRelativeResize="0"/>
                        </pic:nvPicPr>
                        <pic:blipFill>
                          <a:blip r:embed="rId85"/>
                          <a:srcRect/>
                          <a:stretch>
                            <a:fillRect/>
                          </a:stretch>
                        </pic:blipFill>
                        <pic:spPr>
                          <a:xfrm>
                            <a:off x="0" y="0"/>
                            <a:ext cx="2547366" cy="1784303"/>
                          </a:xfrm>
                          <a:prstGeom prst="rect">
                            <a:avLst/>
                          </a:prstGeom>
                          <a:ln/>
                        </pic:spPr>
                      </pic:pic>
                    </a:graphicData>
                  </a:graphic>
                </wp:inline>
              </w:drawing>
            </w:r>
          </w:p>
          <w:p w14:paraId="00000371" w14:textId="77777777" w:rsidR="003F393B" w:rsidRDefault="000A2761">
            <w:hyperlink r:id="rId86">
              <w:r w:rsidR="00842017">
                <w:rPr>
                  <w:color w:val="0000FF"/>
                  <w:u w:val="single"/>
                </w:rPr>
                <w:t>https://www.shutterstock.com/es/image-photo/source-code-system-php-open-concept-395931805</w:t>
              </w:r>
            </w:hyperlink>
            <w:r w:rsidR="00842017">
              <w:t xml:space="preserve"> </w:t>
            </w:r>
          </w:p>
        </w:tc>
        <w:tc>
          <w:tcPr>
            <w:tcW w:w="26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72" w14:textId="77777777" w:rsidR="003F393B" w:rsidRDefault="00842017">
            <w:r>
              <w:t>Música de fondo</w:t>
            </w:r>
          </w:p>
        </w:tc>
        <w:tc>
          <w:tcPr>
            <w:tcW w:w="35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73" w14:textId="77777777" w:rsidR="003F393B" w:rsidRDefault="00842017">
            <w:proofErr w:type="spellStart"/>
            <w:r>
              <w:rPr>
                <w:i/>
              </w:rPr>
              <w:t>Docker</w:t>
            </w:r>
            <w:proofErr w:type="spellEnd"/>
            <w:r>
              <w:t>, es una plataforma de código abierto que permite a los desarrolladores crear, desplegar, ejecutar, actualizar y gestionar contenedores, es decir, componentes estandarizados y ejecutables que combinan el código fuente de las aplicaciones con las bibliotecas del sistema operativo (SO) y las dependencias necesarias para ejecutar ese código en cualquier entorno.</w:t>
            </w:r>
          </w:p>
          <w:p w14:paraId="00000374" w14:textId="77777777" w:rsidR="003F393B" w:rsidRDefault="0084201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375" w14:textId="77777777" w:rsidR="003F393B" w:rsidRDefault="00842017">
            <w:r>
              <w:t xml:space="preserve">Los contenedores simplifican el desarrollo y la entrega de aplicaciones distribuidas. Se han vuelto cada vez más populares a medida que las organizaciones cambian al desarrollo nativo de la nube y a entornos híbridos de múltiples nubes. Los desarrolladores, pueden crear contenedores sin </w:t>
            </w:r>
            <w:proofErr w:type="spellStart"/>
            <w:r>
              <w:rPr>
                <w:i/>
              </w:rPr>
              <w:t>Docker</w:t>
            </w:r>
            <w:proofErr w:type="spellEnd"/>
            <w:r>
              <w:rPr>
                <w:i/>
              </w:rPr>
              <w:t>,</w:t>
            </w:r>
            <w:r>
              <w:t xml:space="preserve"> trabajando directamente con las capacidades integradas en </w:t>
            </w:r>
            <w:r>
              <w:rPr>
                <w:i/>
              </w:rPr>
              <w:t>Linux</w:t>
            </w:r>
            <w:r>
              <w:t xml:space="preserve"> y otros sistemas operativos. </w:t>
            </w:r>
            <w:proofErr w:type="spellStart"/>
            <w:r>
              <w:rPr>
                <w:i/>
              </w:rPr>
              <w:t>Docker</w:t>
            </w:r>
            <w:proofErr w:type="spellEnd"/>
            <w:r>
              <w:t xml:space="preserve"> hace que la creación de contenedores sea más rápida, fácil y segura.</w:t>
            </w:r>
          </w:p>
        </w:tc>
        <w:tc>
          <w:tcPr>
            <w:tcW w:w="212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76" w14:textId="77777777" w:rsidR="003F393B" w:rsidRDefault="00842017">
            <w:pPr>
              <w:rPr>
                <w:i/>
              </w:rPr>
            </w:pPr>
            <w:proofErr w:type="spellStart"/>
            <w:r>
              <w:rPr>
                <w:i/>
              </w:rPr>
              <w:t>Docker</w:t>
            </w:r>
            <w:proofErr w:type="spellEnd"/>
          </w:p>
          <w:p w14:paraId="00000377" w14:textId="77777777" w:rsidR="003F393B" w:rsidRDefault="00842017">
            <w:r>
              <w:t xml:space="preserve"> </w:t>
            </w:r>
          </w:p>
          <w:p w14:paraId="00000378" w14:textId="77777777" w:rsidR="003F393B" w:rsidRDefault="00842017">
            <w:r>
              <w:t>Plataforma de código abierto</w:t>
            </w:r>
          </w:p>
          <w:p w14:paraId="00000379" w14:textId="77777777" w:rsidR="003F393B" w:rsidRDefault="00842017">
            <w:r>
              <w:t xml:space="preserve"> </w:t>
            </w:r>
          </w:p>
          <w:p w14:paraId="0000037A" w14:textId="77777777" w:rsidR="003F393B" w:rsidRDefault="00842017">
            <w:r>
              <w:t>Permite crear, desplegar, ejecutar, actualizar y gestionar</w:t>
            </w:r>
          </w:p>
          <w:p w14:paraId="0000037B" w14:textId="77777777" w:rsidR="003F393B" w:rsidRDefault="00842017">
            <w:r>
              <w:t xml:space="preserve"> </w:t>
            </w:r>
          </w:p>
          <w:p w14:paraId="0000037C" w14:textId="77777777" w:rsidR="003F393B" w:rsidRDefault="00842017">
            <w:r>
              <w:t>Contenedores</w:t>
            </w:r>
          </w:p>
          <w:p w14:paraId="0000037D" w14:textId="77777777" w:rsidR="003F393B" w:rsidRDefault="00842017">
            <w:r>
              <w:t xml:space="preserve"> </w:t>
            </w:r>
          </w:p>
          <w:p w14:paraId="0000037E" w14:textId="77777777" w:rsidR="003F393B" w:rsidRDefault="00842017">
            <w:r>
              <w:t xml:space="preserve"> </w:t>
            </w:r>
          </w:p>
        </w:tc>
      </w:tr>
      <w:tr w:rsidR="003F393B" w14:paraId="441A742D" w14:textId="77777777">
        <w:trPr>
          <w:trHeight w:val="651"/>
        </w:trPr>
        <w:tc>
          <w:tcPr>
            <w:tcW w:w="112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7F" w14:textId="77777777" w:rsidR="003F393B" w:rsidRDefault="00842017">
            <w:pPr>
              <w:rPr>
                <w:b/>
              </w:rPr>
            </w:pPr>
            <w:r>
              <w:rPr>
                <w:b/>
              </w:rPr>
              <w:lastRenderedPageBreak/>
              <w:t>Nombre del archivo</w:t>
            </w:r>
          </w:p>
        </w:tc>
        <w:tc>
          <w:tcPr>
            <w:tcW w:w="12616" w:type="dxa"/>
            <w:gridSpan w:val="4"/>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80" w14:textId="77777777" w:rsidR="003F393B" w:rsidRDefault="00842017">
            <w:r>
              <w:rPr>
                <w:color w:val="666666"/>
              </w:rPr>
              <w:t>228131_V_02</w:t>
            </w:r>
          </w:p>
        </w:tc>
      </w:tr>
    </w:tbl>
    <w:p w14:paraId="00000384" w14:textId="77777777" w:rsidR="003F393B" w:rsidRDefault="003F393B">
      <w:pPr>
        <w:spacing w:after="120" w:line="240" w:lineRule="auto"/>
      </w:pPr>
    </w:p>
    <w:p w14:paraId="00000385" w14:textId="77777777" w:rsidR="003F393B" w:rsidRPr="000A2761" w:rsidRDefault="003F393B">
      <w:pPr>
        <w:spacing w:after="120" w:line="240" w:lineRule="auto"/>
        <w:rPr>
          <w:color w:val="000000" w:themeColor="text1"/>
        </w:rPr>
      </w:pPr>
    </w:p>
    <w:p w14:paraId="00000386" w14:textId="3937762C" w:rsidR="003F393B" w:rsidRPr="000A2761" w:rsidRDefault="00842017" w:rsidP="000A2761">
      <w:pPr>
        <w:spacing w:after="120" w:line="240" w:lineRule="auto"/>
        <w:rPr>
          <w:b/>
          <w:color w:val="000000" w:themeColor="text1"/>
        </w:rPr>
      </w:pPr>
      <w:r w:rsidRPr="000A2761">
        <w:rPr>
          <w:b/>
          <w:color w:val="000000" w:themeColor="text1"/>
        </w:rPr>
        <w:t xml:space="preserve">Proceso de despliegue de </w:t>
      </w:r>
      <w:proofErr w:type="spellStart"/>
      <w:r w:rsidRPr="000A2761">
        <w:rPr>
          <w:b/>
          <w:i/>
          <w:color w:val="000000" w:themeColor="text1"/>
        </w:rPr>
        <w:t>dashboards</w:t>
      </w:r>
      <w:proofErr w:type="spellEnd"/>
    </w:p>
    <w:p w14:paraId="00000387" w14:textId="77777777" w:rsidR="003F393B" w:rsidRDefault="003F393B">
      <w:pPr>
        <w:spacing w:after="120" w:line="240" w:lineRule="auto"/>
        <w:ind w:firstLine="720"/>
      </w:pPr>
    </w:p>
    <w:tbl>
      <w:tblPr>
        <w:tblStyle w:val="affffffffd"/>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6864"/>
        <w:gridCol w:w="5015"/>
      </w:tblGrid>
      <w:tr w:rsidR="003F393B" w14:paraId="45E7C4CE" w14:textId="77777777">
        <w:trPr>
          <w:trHeight w:val="580"/>
        </w:trPr>
        <w:tc>
          <w:tcPr>
            <w:tcW w:w="1533" w:type="dxa"/>
            <w:shd w:val="clear" w:color="auto" w:fill="C9DAF8"/>
            <w:tcMar>
              <w:top w:w="100" w:type="dxa"/>
              <w:left w:w="100" w:type="dxa"/>
              <w:bottom w:w="100" w:type="dxa"/>
              <w:right w:w="100" w:type="dxa"/>
            </w:tcMar>
          </w:tcPr>
          <w:p w14:paraId="00000388" w14:textId="77777777" w:rsidR="003F393B" w:rsidRDefault="00842017">
            <w:pPr>
              <w:widowControl w:val="0"/>
              <w:jc w:val="center"/>
              <w:rPr>
                <w:b/>
              </w:rPr>
            </w:pPr>
            <w:r>
              <w:rPr>
                <w:b/>
              </w:rPr>
              <w:t>Tipo de recurso</w:t>
            </w:r>
          </w:p>
        </w:tc>
        <w:tc>
          <w:tcPr>
            <w:tcW w:w="11879" w:type="dxa"/>
            <w:gridSpan w:val="2"/>
            <w:shd w:val="clear" w:color="auto" w:fill="C9DAF8"/>
            <w:tcMar>
              <w:top w:w="100" w:type="dxa"/>
              <w:left w:w="100" w:type="dxa"/>
              <w:bottom w:w="100" w:type="dxa"/>
              <w:right w:w="100" w:type="dxa"/>
            </w:tcMar>
          </w:tcPr>
          <w:p w14:paraId="00000389" w14:textId="77777777" w:rsidR="003F393B" w:rsidRDefault="00842017">
            <w:pPr>
              <w:pStyle w:val="Ttulo"/>
              <w:widowControl w:val="0"/>
              <w:jc w:val="center"/>
              <w:rPr>
                <w:sz w:val="22"/>
                <w:szCs w:val="22"/>
              </w:rPr>
            </w:pPr>
            <w:r>
              <w:rPr>
                <w:sz w:val="22"/>
                <w:szCs w:val="22"/>
              </w:rPr>
              <w:t xml:space="preserve">Slider pasos </w:t>
            </w:r>
          </w:p>
        </w:tc>
      </w:tr>
      <w:tr w:rsidR="003F393B" w14:paraId="6775E03C" w14:textId="77777777">
        <w:trPr>
          <w:trHeight w:val="420"/>
        </w:trPr>
        <w:tc>
          <w:tcPr>
            <w:tcW w:w="1533" w:type="dxa"/>
            <w:shd w:val="clear" w:color="auto" w:fill="auto"/>
            <w:tcMar>
              <w:top w:w="100" w:type="dxa"/>
              <w:left w:w="100" w:type="dxa"/>
              <w:bottom w:w="100" w:type="dxa"/>
              <w:right w:w="100" w:type="dxa"/>
            </w:tcMar>
          </w:tcPr>
          <w:p w14:paraId="0000038B" w14:textId="77777777" w:rsidR="003F393B" w:rsidRPr="000A2761" w:rsidRDefault="00842017">
            <w:pPr>
              <w:widowControl w:val="0"/>
              <w:rPr>
                <w:b/>
                <w:color w:val="000000" w:themeColor="text1"/>
              </w:rPr>
            </w:pPr>
            <w:r w:rsidRPr="000A2761">
              <w:rPr>
                <w:b/>
                <w:color w:val="000000" w:themeColor="text1"/>
              </w:rPr>
              <w:t>Introducción</w:t>
            </w:r>
          </w:p>
        </w:tc>
        <w:tc>
          <w:tcPr>
            <w:tcW w:w="11879" w:type="dxa"/>
            <w:gridSpan w:val="2"/>
            <w:shd w:val="clear" w:color="auto" w:fill="auto"/>
            <w:tcMar>
              <w:top w:w="100" w:type="dxa"/>
              <w:left w:w="100" w:type="dxa"/>
              <w:bottom w:w="100" w:type="dxa"/>
              <w:right w:w="100" w:type="dxa"/>
            </w:tcMar>
          </w:tcPr>
          <w:p w14:paraId="0000038C" w14:textId="77777777" w:rsidR="003F393B" w:rsidRPr="000A2761" w:rsidRDefault="00842017">
            <w:pPr>
              <w:spacing w:after="120"/>
              <w:rPr>
                <w:color w:val="000000" w:themeColor="text1"/>
              </w:rPr>
            </w:pPr>
            <w:r w:rsidRPr="000A2761">
              <w:rPr>
                <w:color w:val="000000" w:themeColor="text1"/>
              </w:rPr>
              <w:t xml:space="preserve">A continuación, se presentan los pasos sugeridos para el proceso de despliegue de proyectos de ciencias de datos o de </w:t>
            </w:r>
            <w:proofErr w:type="spellStart"/>
            <w:r w:rsidRPr="000A2761">
              <w:rPr>
                <w:i/>
                <w:color w:val="000000" w:themeColor="text1"/>
              </w:rPr>
              <w:t>dashboards</w:t>
            </w:r>
            <w:proofErr w:type="spellEnd"/>
            <w:r w:rsidRPr="000A2761">
              <w:rPr>
                <w:color w:val="000000" w:themeColor="text1"/>
              </w:rPr>
              <w:t>, para la presentación de los resultados.</w:t>
            </w:r>
          </w:p>
        </w:tc>
      </w:tr>
      <w:tr w:rsidR="003F393B" w14:paraId="30284FFD" w14:textId="77777777">
        <w:trPr>
          <w:trHeight w:val="420"/>
        </w:trPr>
        <w:tc>
          <w:tcPr>
            <w:tcW w:w="1533" w:type="dxa"/>
            <w:shd w:val="clear" w:color="auto" w:fill="auto"/>
            <w:tcMar>
              <w:top w:w="100" w:type="dxa"/>
              <w:left w:w="100" w:type="dxa"/>
              <w:bottom w:w="100" w:type="dxa"/>
              <w:right w:w="100" w:type="dxa"/>
            </w:tcMar>
          </w:tcPr>
          <w:p w14:paraId="0000038E" w14:textId="77777777" w:rsidR="003F393B" w:rsidRPr="000A2761" w:rsidRDefault="00842017">
            <w:pPr>
              <w:widowControl w:val="0"/>
              <w:rPr>
                <w:b/>
                <w:color w:val="000000" w:themeColor="text1"/>
              </w:rPr>
            </w:pPr>
            <w:r w:rsidRPr="000A2761">
              <w:rPr>
                <w:b/>
                <w:color w:val="000000" w:themeColor="text1"/>
              </w:rPr>
              <w:t>Paso 1</w:t>
            </w:r>
          </w:p>
        </w:tc>
        <w:tc>
          <w:tcPr>
            <w:tcW w:w="6864" w:type="dxa"/>
            <w:shd w:val="clear" w:color="auto" w:fill="auto"/>
            <w:tcMar>
              <w:top w:w="100" w:type="dxa"/>
              <w:left w:w="100" w:type="dxa"/>
              <w:bottom w:w="100" w:type="dxa"/>
              <w:right w:w="100" w:type="dxa"/>
            </w:tcMar>
          </w:tcPr>
          <w:p w14:paraId="0000038F" w14:textId="77777777" w:rsidR="003F393B" w:rsidRPr="000A2761" w:rsidRDefault="00842017">
            <w:pPr>
              <w:widowControl w:val="0"/>
              <w:rPr>
                <w:color w:val="000000" w:themeColor="text1"/>
              </w:rPr>
            </w:pPr>
            <w:r w:rsidRPr="000A2761">
              <w:rPr>
                <w:b/>
                <w:color w:val="000000" w:themeColor="text1"/>
              </w:rPr>
              <w:t>Selección del entorno de trabajo adecuado:</w:t>
            </w:r>
            <w:r w:rsidRPr="000A2761">
              <w:rPr>
                <w:color w:val="000000" w:themeColor="text1"/>
              </w:rPr>
              <w:t xml:space="preserve"> según las herramientas utilizadas en la ejecución del proyecto de ciencia de datos, se debe elegir la plataforma correspondiente para su despliegue. Se puede optar por usar las soluciones presentadas en el numeral anterior (AWS, GCP, </w:t>
            </w:r>
            <w:proofErr w:type="spellStart"/>
            <w:r w:rsidRPr="000A2761">
              <w:rPr>
                <w:color w:val="000000" w:themeColor="text1"/>
              </w:rPr>
              <w:t>Azure</w:t>
            </w:r>
            <w:proofErr w:type="spellEnd"/>
            <w:r w:rsidRPr="000A2761">
              <w:rPr>
                <w:color w:val="000000" w:themeColor="text1"/>
              </w:rPr>
              <w:t>) o también la infraestructura propia de la organización, si esta da respuesta a las necesidades del proyecto y cumple, además, con los requerimientos de seguridad y accesibilidad.</w:t>
            </w:r>
          </w:p>
        </w:tc>
        <w:tc>
          <w:tcPr>
            <w:tcW w:w="5015" w:type="dxa"/>
            <w:shd w:val="clear" w:color="auto" w:fill="auto"/>
            <w:tcMar>
              <w:top w:w="100" w:type="dxa"/>
              <w:left w:w="100" w:type="dxa"/>
              <w:bottom w:w="100" w:type="dxa"/>
              <w:right w:w="100" w:type="dxa"/>
            </w:tcMar>
          </w:tcPr>
          <w:p w14:paraId="00000390" w14:textId="77777777" w:rsidR="003F393B" w:rsidRDefault="00842017">
            <w:pPr>
              <w:widowControl w:val="0"/>
              <w:jc w:val="center"/>
            </w:pPr>
            <w:r>
              <w:rPr>
                <w:noProof/>
              </w:rPr>
              <w:drawing>
                <wp:inline distT="0" distB="0" distL="0" distR="0" wp14:anchorId="7E14B701" wp14:editId="7BBD8A7C">
                  <wp:extent cx="1881225" cy="1314698"/>
                  <wp:effectExtent l="0" t="0" r="0" b="0"/>
                  <wp:docPr id="331" name="image7.jpg" descr="ilustración vectorial, asistente en línea en el trabajo. promoción en la red. gerente de trabajo remoto, buscando nuevas ideas soluciones, trabajando juntos en la empresa, brainstorming"/>
                  <wp:cNvGraphicFramePr/>
                  <a:graphic xmlns:a="http://schemas.openxmlformats.org/drawingml/2006/main">
                    <a:graphicData uri="http://schemas.openxmlformats.org/drawingml/2006/picture">
                      <pic:pic xmlns:pic="http://schemas.openxmlformats.org/drawingml/2006/picture">
                        <pic:nvPicPr>
                          <pic:cNvPr id="0" name="image7.jpg" descr="ilustración vectorial, asistente en línea en el trabajo. promoción en la red. gerente de trabajo remoto, buscando nuevas ideas soluciones, trabajando juntos en la empresa, brainstorming"/>
                          <pic:cNvPicPr preferRelativeResize="0"/>
                        </pic:nvPicPr>
                        <pic:blipFill>
                          <a:blip r:embed="rId87"/>
                          <a:srcRect/>
                          <a:stretch>
                            <a:fillRect/>
                          </a:stretch>
                        </pic:blipFill>
                        <pic:spPr>
                          <a:xfrm>
                            <a:off x="0" y="0"/>
                            <a:ext cx="1881225" cy="1314698"/>
                          </a:xfrm>
                          <a:prstGeom prst="rect">
                            <a:avLst/>
                          </a:prstGeom>
                          <a:ln/>
                        </pic:spPr>
                      </pic:pic>
                    </a:graphicData>
                  </a:graphic>
                </wp:inline>
              </w:drawing>
            </w:r>
          </w:p>
          <w:p w14:paraId="00000391" w14:textId="77777777" w:rsidR="003F393B" w:rsidRDefault="003F393B">
            <w:pPr>
              <w:widowControl w:val="0"/>
              <w:jc w:val="center"/>
            </w:pPr>
          </w:p>
          <w:p w14:paraId="00000392" w14:textId="77777777" w:rsidR="003F393B" w:rsidRDefault="00842017">
            <w:pPr>
              <w:spacing w:after="120"/>
            </w:pPr>
            <w:r>
              <w:t xml:space="preserve">Fuente: </w:t>
            </w:r>
            <w:hyperlink r:id="rId88">
              <w:r>
                <w:rPr>
                  <w:color w:val="0000FF"/>
                  <w:u w:val="single"/>
                </w:rPr>
                <w:t>https://www.shutterstock.com/es/image-vector/vector-illustration-online-assistant-work-promotion-1110532412</w:t>
              </w:r>
            </w:hyperlink>
            <w:r>
              <w:t xml:space="preserve"> </w:t>
            </w:r>
          </w:p>
          <w:p w14:paraId="00000393" w14:textId="77777777" w:rsidR="003F393B" w:rsidRDefault="00842017">
            <w:pPr>
              <w:widowControl w:val="0"/>
            </w:pPr>
            <w:r>
              <w:rPr>
                <w:b/>
              </w:rPr>
              <w:t xml:space="preserve">Imagen: </w:t>
            </w:r>
            <w:r>
              <w:t>228131_i_29</w:t>
            </w:r>
          </w:p>
        </w:tc>
      </w:tr>
      <w:tr w:rsidR="003F393B" w14:paraId="15916FDC" w14:textId="77777777">
        <w:trPr>
          <w:trHeight w:val="420"/>
        </w:trPr>
        <w:tc>
          <w:tcPr>
            <w:tcW w:w="1533" w:type="dxa"/>
            <w:shd w:val="clear" w:color="auto" w:fill="auto"/>
            <w:tcMar>
              <w:top w:w="100" w:type="dxa"/>
              <w:left w:w="100" w:type="dxa"/>
              <w:bottom w:w="100" w:type="dxa"/>
              <w:right w:w="100" w:type="dxa"/>
            </w:tcMar>
          </w:tcPr>
          <w:p w14:paraId="00000394" w14:textId="77777777" w:rsidR="003F393B" w:rsidRDefault="00842017">
            <w:pPr>
              <w:widowControl w:val="0"/>
              <w:rPr>
                <w:b/>
              </w:rPr>
            </w:pPr>
            <w:r>
              <w:rPr>
                <w:b/>
              </w:rPr>
              <w:lastRenderedPageBreak/>
              <w:t>Paso 2</w:t>
            </w:r>
          </w:p>
        </w:tc>
        <w:tc>
          <w:tcPr>
            <w:tcW w:w="6864" w:type="dxa"/>
            <w:shd w:val="clear" w:color="auto" w:fill="auto"/>
            <w:tcMar>
              <w:top w:w="100" w:type="dxa"/>
              <w:left w:w="100" w:type="dxa"/>
              <w:bottom w:w="100" w:type="dxa"/>
              <w:right w:w="100" w:type="dxa"/>
            </w:tcMar>
          </w:tcPr>
          <w:p w14:paraId="00000395" w14:textId="77777777" w:rsidR="003F393B" w:rsidRDefault="00842017">
            <w:pPr>
              <w:spacing w:after="120"/>
            </w:pPr>
            <w:r>
              <w:rPr>
                <w:b/>
              </w:rPr>
              <w:t xml:space="preserve">Configuración del </w:t>
            </w:r>
            <w:r>
              <w:rPr>
                <w:b/>
                <w:i/>
              </w:rPr>
              <w:t>hardware</w:t>
            </w:r>
            <w:r>
              <w:rPr>
                <w:b/>
              </w:rPr>
              <w:t>:</w:t>
            </w:r>
            <w:r>
              <w:t xml:space="preserve"> se debe configurar el entorno de trabajo seleccionado para que cumpla con los requerimientos del proyecto a desplegar. Esto incluye, aspectos como el sistema operativo que soporte la aplicación, librerías requeridas, la configuración de acceso a dicho entorno, los permisos y roles.</w:t>
            </w:r>
          </w:p>
          <w:p w14:paraId="00000396" w14:textId="77777777" w:rsidR="003F393B" w:rsidRDefault="003F393B">
            <w:pPr>
              <w:widowControl w:val="0"/>
              <w:rPr>
                <w:color w:val="999999"/>
              </w:rPr>
            </w:pPr>
          </w:p>
        </w:tc>
        <w:tc>
          <w:tcPr>
            <w:tcW w:w="5015" w:type="dxa"/>
            <w:shd w:val="clear" w:color="auto" w:fill="auto"/>
            <w:tcMar>
              <w:top w:w="100" w:type="dxa"/>
              <w:left w:w="100" w:type="dxa"/>
              <w:bottom w:w="100" w:type="dxa"/>
              <w:right w:w="100" w:type="dxa"/>
            </w:tcMar>
          </w:tcPr>
          <w:p w14:paraId="00000397" w14:textId="77777777" w:rsidR="003F393B" w:rsidRDefault="003F393B">
            <w:pPr>
              <w:widowControl w:val="0"/>
              <w:rPr>
                <w:color w:val="999999"/>
              </w:rPr>
            </w:pPr>
          </w:p>
          <w:p w14:paraId="00000398" w14:textId="77777777" w:rsidR="003F393B" w:rsidRDefault="00842017">
            <w:pPr>
              <w:widowControl w:val="0"/>
              <w:jc w:val="center"/>
            </w:pPr>
            <w:r>
              <w:rPr>
                <w:noProof/>
              </w:rPr>
              <w:drawing>
                <wp:inline distT="0" distB="0" distL="0" distR="0" wp14:anchorId="3176B142" wp14:editId="317AEE58">
                  <wp:extent cx="1678731" cy="1457695"/>
                  <wp:effectExtent l="0" t="0" r="0" b="0"/>
                  <wp:docPr id="33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89"/>
                          <a:srcRect/>
                          <a:stretch>
                            <a:fillRect/>
                          </a:stretch>
                        </pic:blipFill>
                        <pic:spPr>
                          <a:xfrm>
                            <a:off x="0" y="0"/>
                            <a:ext cx="1678731" cy="1457695"/>
                          </a:xfrm>
                          <a:prstGeom prst="rect">
                            <a:avLst/>
                          </a:prstGeom>
                          <a:ln/>
                        </pic:spPr>
                      </pic:pic>
                    </a:graphicData>
                  </a:graphic>
                </wp:inline>
              </w:drawing>
            </w:r>
          </w:p>
          <w:p w14:paraId="00000399" w14:textId="77777777" w:rsidR="003F393B" w:rsidRDefault="003F393B">
            <w:pPr>
              <w:widowControl w:val="0"/>
              <w:jc w:val="center"/>
            </w:pPr>
          </w:p>
          <w:p w14:paraId="0000039A" w14:textId="77777777" w:rsidR="003F393B" w:rsidRDefault="00842017">
            <w:pPr>
              <w:spacing w:after="120"/>
            </w:pPr>
            <w:r>
              <w:t xml:space="preserve">Fuente: </w:t>
            </w:r>
            <w:hyperlink r:id="rId90" w:anchor="query=configuraci%C3%B3n%20de%20hardware&amp;position=2&amp;from_view=search&amp;track=sph">
              <w:r>
                <w:rPr>
                  <w:color w:val="0000FF"/>
                  <w:u w:val="single"/>
                </w:rPr>
                <w:t>https://www.freepik.es/vector-gratis/idea-almacenamiento-nube-computacion-linea-base-datos-internet-servidor-respaldo-equipo-programacion-acceso-limitado-pase-control-configuracion-privacidad-ilustracion-metafora-concepto-aislado-vector_12470272.htm#query=configuraci%C3%B3n%20de%20hardware&amp;position=2&amp;from_view=search&amp;track=sph</w:t>
              </w:r>
            </w:hyperlink>
            <w:r>
              <w:t xml:space="preserve"> </w:t>
            </w:r>
          </w:p>
          <w:p w14:paraId="0000039B" w14:textId="77777777" w:rsidR="003F393B" w:rsidRDefault="003F393B">
            <w:pPr>
              <w:widowControl w:val="0"/>
            </w:pPr>
          </w:p>
          <w:p w14:paraId="0000039C" w14:textId="77777777" w:rsidR="003F393B" w:rsidRDefault="003F393B">
            <w:pPr>
              <w:widowControl w:val="0"/>
            </w:pPr>
          </w:p>
          <w:p w14:paraId="0000039D" w14:textId="77777777" w:rsidR="003F393B" w:rsidRDefault="00842017">
            <w:pPr>
              <w:widowControl w:val="0"/>
            </w:pPr>
            <w:r>
              <w:rPr>
                <w:b/>
              </w:rPr>
              <w:t xml:space="preserve">Imagen: </w:t>
            </w:r>
            <w:r>
              <w:t>228131_i_30</w:t>
            </w:r>
          </w:p>
          <w:p w14:paraId="0000039E" w14:textId="77777777" w:rsidR="003F393B" w:rsidRDefault="003F393B">
            <w:pPr>
              <w:widowControl w:val="0"/>
              <w:rPr>
                <w:b/>
              </w:rPr>
            </w:pPr>
          </w:p>
        </w:tc>
      </w:tr>
      <w:tr w:rsidR="003F393B" w14:paraId="077D0153" w14:textId="77777777">
        <w:trPr>
          <w:trHeight w:val="420"/>
        </w:trPr>
        <w:tc>
          <w:tcPr>
            <w:tcW w:w="1533" w:type="dxa"/>
            <w:shd w:val="clear" w:color="auto" w:fill="auto"/>
            <w:tcMar>
              <w:top w:w="100" w:type="dxa"/>
              <w:left w:w="100" w:type="dxa"/>
              <w:bottom w:w="100" w:type="dxa"/>
              <w:right w:w="100" w:type="dxa"/>
            </w:tcMar>
          </w:tcPr>
          <w:p w14:paraId="0000039F" w14:textId="77777777" w:rsidR="003F393B" w:rsidRDefault="00842017">
            <w:pPr>
              <w:widowControl w:val="0"/>
              <w:rPr>
                <w:b/>
              </w:rPr>
            </w:pPr>
            <w:r>
              <w:rPr>
                <w:b/>
              </w:rPr>
              <w:t>Paso 3</w:t>
            </w:r>
          </w:p>
        </w:tc>
        <w:tc>
          <w:tcPr>
            <w:tcW w:w="6864" w:type="dxa"/>
            <w:shd w:val="clear" w:color="auto" w:fill="auto"/>
            <w:tcMar>
              <w:top w:w="100" w:type="dxa"/>
              <w:left w:w="100" w:type="dxa"/>
              <w:bottom w:w="100" w:type="dxa"/>
              <w:right w:w="100" w:type="dxa"/>
            </w:tcMar>
          </w:tcPr>
          <w:p w14:paraId="000003A0" w14:textId="77777777" w:rsidR="003F393B" w:rsidRDefault="00842017">
            <w:pPr>
              <w:spacing w:after="120"/>
            </w:pPr>
            <w:r>
              <w:rPr>
                <w:b/>
              </w:rPr>
              <w:t>Instalación / migración de la aplicación:</w:t>
            </w:r>
            <w:r>
              <w:t xml:space="preserve"> se alojan en el entorno ya configurado los archivos relacionados con el proyecto de ciencia de datos, los modelos y/o los informes o </w:t>
            </w:r>
            <w:proofErr w:type="spellStart"/>
            <w:r>
              <w:rPr>
                <w:i/>
              </w:rPr>
              <w:t>dashboards</w:t>
            </w:r>
            <w:proofErr w:type="spellEnd"/>
            <w:r>
              <w:rPr>
                <w:i/>
              </w:rPr>
              <w:t xml:space="preserve"> </w:t>
            </w:r>
            <w:r>
              <w:t xml:space="preserve">listos para su uso y explotación por parte de los interesados. En este caso, solo se usan los archivos finales, las bases de datos a usar y los </w:t>
            </w:r>
            <w:r>
              <w:lastRenderedPageBreak/>
              <w:t>modelos optimizados omitiendo conjuntos de datos de entrenamiento o archivos no requeridos para el uso de la aplicación o de la visualización.</w:t>
            </w:r>
          </w:p>
          <w:p w14:paraId="000003A1" w14:textId="77777777" w:rsidR="003F393B" w:rsidRDefault="003F393B">
            <w:pPr>
              <w:widowControl w:val="0"/>
              <w:rPr>
                <w:color w:val="999999"/>
              </w:rPr>
            </w:pPr>
          </w:p>
        </w:tc>
        <w:tc>
          <w:tcPr>
            <w:tcW w:w="5015" w:type="dxa"/>
            <w:shd w:val="clear" w:color="auto" w:fill="auto"/>
            <w:tcMar>
              <w:top w:w="100" w:type="dxa"/>
              <w:left w:w="100" w:type="dxa"/>
              <w:bottom w:w="100" w:type="dxa"/>
              <w:right w:w="100" w:type="dxa"/>
            </w:tcMar>
          </w:tcPr>
          <w:p w14:paraId="000003A2" w14:textId="77777777" w:rsidR="003F393B" w:rsidRDefault="003F393B">
            <w:pPr>
              <w:widowControl w:val="0"/>
              <w:rPr>
                <w:color w:val="999999"/>
              </w:rPr>
            </w:pPr>
          </w:p>
          <w:p w14:paraId="000003A3" w14:textId="77777777" w:rsidR="003F393B" w:rsidRDefault="00842017">
            <w:pPr>
              <w:widowControl w:val="0"/>
              <w:jc w:val="center"/>
            </w:pPr>
            <w:r>
              <w:rPr>
                <w:noProof/>
              </w:rPr>
              <w:lastRenderedPageBreak/>
              <w:drawing>
                <wp:inline distT="0" distB="0" distL="0" distR="0" wp14:anchorId="541676BE" wp14:editId="7CD62984">
                  <wp:extent cx="1609310" cy="1495629"/>
                  <wp:effectExtent l="0" t="0" r="0" b="0"/>
                  <wp:docPr id="333" name="image9.jpg" descr="Ilustración del concepto de estadísticas del sitio"/>
                  <wp:cNvGraphicFramePr/>
                  <a:graphic xmlns:a="http://schemas.openxmlformats.org/drawingml/2006/main">
                    <a:graphicData uri="http://schemas.openxmlformats.org/drawingml/2006/picture">
                      <pic:pic xmlns:pic="http://schemas.openxmlformats.org/drawingml/2006/picture">
                        <pic:nvPicPr>
                          <pic:cNvPr id="0" name="image9.jpg" descr="Ilustración del concepto de estadísticas del sitio"/>
                          <pic:cNvPicPr preferRelativeResize="0"/>
                        </pic:nvPicPr>
                        <pic:blipFill>
                          <a:blip r:embed="rId91"/>
                          <a:srcRect/>
                          <a:stretch>
                            <a:fillRect/>
                          </a:stretch>
                        </pic:blipFill>
                        <pic:spPr>
                          <a:xfrm>
                            <a:off x="0" y="0"/>
                            <a:ext cx="1609310" cy="1495629"/>
                          </a:xfrm>
                          <a:prstGeom prst="rect">
                            <a:avLst/>
                          </a:prstGeom>
                          <a:ln/>
                        </pic:spPr>
                      </pic:pic>
                    </a:graphicData>
                  </a:graphic>
                </wp:inline>
              </w:drawing>
            </w:r>
          </w:p>
          <w:p w14:paraId="000003A4" w14:textId="77777777" w:rsidR="003F393B" w:rsidRDefault="00842017">
            <w:pPr>
              <w:spacing w:after="120"/>
            </w:pPr>
            <w:r>
              <w:t xml:space="preserve">Fuente: </w:t>
            </w:r>
            <w:hyperlink r:id="rId92" w:anchor="query=dashboard&amp;position=4&amp;from_view=search&amp;track=sph">
              <w:r>
                <w:rPr>
                  <w:color w:val="0000FF"/>
                  <w:u w:val="single"/>
                </w:rPr>
                <w:t>https://www.freepik.es/vector-gratis/ilustracion-concepto-estadisticas-sitio_7140739.htm#query=dashboard&amp;position=4&amp;from_view=search&amp;track=sph</w:t>
              </w:r>
            </w:hyperlink>
            <w:r>
              <w:t xml:space="preserve"> </w:t>
            </w:r>
          </w:p>
          <w:p w14:paraId="000003A5" w14:textId="77777777" w:rsidR="003F393B" w:rsidRDefault="00842017">
            <w:pPr>
              <w:widowControl w:val="0"/>
            </w:pPr>
            <w:r>
              <w:rPr>
                <w:b/>
              </w:rPr>
              <w:t xml:space="preserve">Imagen: </w:t>
            </w:r>
            <w:r>
              <w:t>228131_i_31</w:t>
            </w:r>
          </w:p>
        </w:tc>
      </w:tr>
      <w:tr w:rsidR="003F393B" w14:paraId="61A87BAE" w14:textId="77777777">
        <w:trPr>
          <w:trHeight w:val="420"/>
        </w:trPr>
        <w:tc>
          <w:tcPr>
            <w:tcW w:w="1533" w:type="dxa"/>
            <w:shd w:val="clear" w:color="auto" w:fill="auto"/>
            <w:tcMar>
              <w:top w:w="100" w:type="dxa"/>
              <w:left w:w="100" w:type="dxa"/>
              <w:bottom w:w="100" w:type="dxa"/>
              <w:right w:w="100" w:type="dxa"/>
            </w:tcMar>
          </w:tcPr>
          <w:p w14:paraId="000003A6" w14:textId="77777777" w:rsidR="003F393B" w:rsidRDefault="00842017">
            <w:pPr>
              <w:widowControl w:val="0"/>
              <w:rPr>
                <w:b/>
              </w:rPr>
            </w:pPr>
            <w:r>
              <w:rPr>
                <w:b/>
              </w:rPr>
              <w:lastRenderedPageBreak/>
              <w:t>Paso 4</w:t>
            </w:r>
          </w:p>
        </w:tc>
        <w:tc>
          <w:tcPr>
            <w:tcW w:w="6864" w:type="dxa"/>
            <w:shd w:val="clear" w:color="auto" w:fill="auto"/>
            <w:tcMar>
              <w:top w:w="100" w:type="dxa"/>
              <w:left w:w="100" w:type="dxa"/>
              <w:bottom w:w="100" w:type="dxa"/>
              <w:right w:w="100" w:type="dxa"/>
            </w:tcMar>
          </w:tcPr>
          <w:p w14:paraId="000003A7" w14:textId="77777777" w:rsidR="003F393B" w:rsidRDefault="00842017">
            <w:pPr>
              <w:spacing w:after="120"/>
            </w:pPr>
            <w:r>
              <w:rPr>
                <w:b/>
              </w:rPr>
              <w:t>Pruebas:</w:t>
            </w:r>
            <w:r>
              <w:t xml:space="preserve"> se debe verificar que la aplicación o la visualización funcione correctamente en el entorno seleccionado. Para esto, se ejecuta un plan de pruebas que abarque aspectos funcionales y de diseño, validando que se cumplan con todos los requerimientos iniciales del proyecto y que el resultado es el esperado por los </w:t>
            </w:r>
            <w:proofErr w:type="spellStart"/>
            <w:r>
              <w:rPr>
                <w:i/>
              </w:rPr>
              <w:t>stakeholders</w:t>
            </w:r>
            <w:proofErr w:type="spellEnd"/>
            <w:r>
              <w:t>.</w:t>
            </w:r>
          </w:p>
          <w:p w14:paraId="000003A8" w14:textId="77777777" w:rsidR="003F393B" w:rsidRDefault="003F393B">
            <w:pPr>
              <w:widowControl w:val="0"/>
              <w:rPr>
                <w:color w:val="999999"/>
              </w:rPr>
            </w:pPr>
          </w:p>
        </w:tc>
        <w:tc>
          <w:tcPr>
            <w:tcW w:w="5015" w:type="dxa"/>
            <w:shd w:val="clear" w:color="auto" w:fill="auto"/>
            <w:tcMar>
              <w:top w:w="100" w:type="dxa"/>
              <w:left w:w="100" w:type="dxa"/>
              <w:bottom w:w="100" w:type="dxa"/>
              <w:right w:w="100" w:type="dxa"/>
            </w:tcMar>
          </w:tcPr>
          <w:p w14:paraId="000003A9" w14:textId="77777777" w:rsidR="003F393B" w:rsidRDefault="003F393B">
            <w:pPr>
              <w:widowControl w:val="0"/>
              <w:rPr>
                <w:color w:val="999999"/>
              </w:rPr>
            </w:pPr>
          </w:p>
          <w:p w14:paraId="000003AA" w14:textId="77777777" w:rsidR="003F393B" w:rsidRDefault="00842017">
            <w:pPr>
              <w:widowControl w:val="0"/>
              <w:jc w:val="center"/>
            </w:pPr>
            <w:r>
              <w:rPr>
                <w:noProof/>
              </w:rPr>
              <w:drawing>
                <wp:inline distT="0" distB="0" distL="0" distR="0" wp14:anchorId="3F03ACA2" wp14:editId="0B028A1D">
                  <wp:extent cx="1844292" cy="1447998"/>
                  <wp:effectExtent l="0" t="0" r="0" b="0"/>
                  <wp:docPr id="334" name="image17.jpg" descr="Empresario isométrico con lista de verificación y lista de tareas. portapapeles con una lista de verificación. gestión de proyectos, planificación y mantenimiento de la puntuación del concepto de tareas completadas."/>
                  <wp:cNvGraphicFramePr/>
                  <a:graphic xmlns:a="http://schemas.openxmlformats.org/drawingml/2006/main">
                    <a:graphicData uri="http://schemas.openxmlformats.org/drawingml/2006/picture">
                      <pic:pic xmlns:pic="http://schemas.openxmlformats.org/drawingml/2006/picture">
                        <pic:nvPicPr>
                          <pic:cNvPr id="0" name="image17.jpg" descr="Empresario isométrico con lista de verificación y lista de tareas. portapapeles con una lista de verificación. gestión de proyectos, planificación y mantenimiento de la puntuación del concepto de tareas completadas."/>
                          <pic:cNvPicPr preferRelativeResize="0"/>
                        </pic:nvPicPr>
                        <pic:blipFill>
                          <a:blip r:embed="rId93"/>
                          <a:srcRect/>
                          <a:stretch>
                            <a:fillRect/>
                          </a:stretch>
                        </pic:blipFill>
                        <pic:spPr>
                          <a:xfrm>
                            <a:off x="0" y="0"/>
                            <a:ext cx="1844292" cy="1447998"/>
                          </a:xfrm>
                          <a:prstGeom prst="rect">
                            <a:avLst/>
                          </a:prstGeom>
                          <a:ln/>
                        </pic:spPr>
                      </pic:pic>
                    </a:graphicData>
                  </a:graphic>
                </wp:inline>
              </w:drawing>
            </w:r>
          </w:p>
          <w:p w14:paraId="000003AB" w14:textId="77777777" w:rsidR="003F393B" w:rsidRDefault="00842017">
            <w:pPr>
              <w:spacing w:after="120"/>
            </w:pPr>
            <w:r>
              <w:t xml:space="preserve">Fuente: </w:t>
            </w:r>
            <w:hyperlink r:id="rId94" w:anchor="query=pruebas&amp;position=22&amp;from_view=search&amp;track=sph">
              <w:r>
                <w:rPr>
                  <w:color w:val="0000FF"/>
                  <w:u w:val="single"/>
                </w:rPr>
                <w:t>https://www.freepik.es/vector-premium/empresario-isometrico-lista-verificacion-lista-tareas-portapapeles-lista-verificacion-gestion-proyectos-planificacion-mantenimiento-puntuacion-concepto-tareas-</w:t>
              </w:r>
              <w:r>
                <w:rPr>
                  <w:color w:val="0000FF"/>
                  <w:u w:val="single"/>
                </w:rPr>
                <w:lastRenderedPageBreak/>
                <w:t>completadas_22992900.htm#query=pruebas&amp;position=22&amp;from_view=search&amp;track=sph</w:t>
              </w:r>
            </w:hyperlink>
            <w:r>
              <w:t xml:space="preserve"> </w:t>
            </w:r>
          </w:p>
          <w:p w14:paraId="000003AC" w14:textId="77777777" w:rsidR="003F393B" w:rsidRDefault="003F393B">
            <w:pPr>
              <w:widowControl w:val="0"/>
            </w:pPr>
          </w:p>
          <w:p w14:paraId="000003AD" w14:textId="77777777" w:rsidR="003F393B" w:rsidRDefault="00842017">
            <w:pPr>
              <w:widowControl w:val="0"/>
            </w:pPr>
            <w:r>
              <w:rPr>
                <w:b/>
              </w:rPr>
              <w:t xml:space="preserve">Imagen: </w:t>
            </w:r>
            <w:r>
              <w:t>228131_i_32</w:t>
            </w:r>
          </w:p>
          <w:p w14:paraId="000003AE" w14:textId="77777777" w:rsidR="003F393B" w:rsidRDefault="003F393B">
            <w:pPr>
              <w:widowControl w:val="0"/>
              <w:jc w:val="center"/>
              <w:rPr>
                <w:b/>
              </w:rPr>
            </w:pPr>
          </w:p>
        </w:tc>
      </w:tr>
    </w:tbl>
    <w:p w14:paraId="000003AF" w14:textId="77777777" w:rsidR="003F393B" w:rsidRDefault="003F393B">
      <w:pPr>
        <w:spacing w:after="120" w:line="240" w:lineRule="auto"/>
      </w:pPr>
    </w:p>
    <w:tbl>
      <w:tblPr>
        <w:tblStyle w:val="affffffffe"/>
        <w:tblW w:w="133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20"/>
      </w:tblGrid>
      <w:tr w:rsidR="003F393B" w14:paraId="179DBAB3" w14:textId="77777777">
        <w:tc>
          <w:tcPr>
            <w:tcW w:w="13320" w:type="dxa"/>
          </w:tcPr>
          <w:p w14:paraId="000003B0" w14:textId="77777777" w:rsidR="003F393B" w:rsidRPr="000A2761" w:rsidRDefault="00842017">
            <w:pPr>
              <w:rPr>
                <w:color w:val="000000" w:themeColor="text1"/>
              </w:rPr>
            </w:pPr>
            <w:r w:rsidRPr="000A2761">
              <w:rPr>
                <w:color w:val="000000" w:themeColor="text1"/>
              </w:rPr>
              <w:t>Recuerde explorar los demás recursos que se encuentran disponibles en este componente formativo; para ello, diríjase al menú principal, donde encontrará la síntesis, una actividad didáctica para reforzar los conceptos estudiados, material complementario, entre otros.</w:t>
            </w:r>
          </w:p>
          <w:p w14:paraId="000003B1" w14:textId="77777777" w:rsidR="003F393B" w:rsidRDefault="003F393B">
            <w:pPr>
              <w:spacing w:after="120"/>
              <w:rPr>
                <w:color w:val="FF0000"/>
              </w:rPr>
            </w:pPr>
          </w:p>
        </w:tc>
      </w:tr>
    </w:tbl>
    <w:p w14:paraId="000003B2" w14:textId="77777777" w:rsidR="003F393B" w:rsidRDefault="003F393B">
      <w:pPr>
        <w:spacing w:after="120" w:line="240" w:lineRule="auto"/>
      </w:pPr>
    </w:p>
    <w:p w14:paraId="000003B3" w14:textId="77777777" w:rsidR="003F393B" w:rsidRDefault="003F393B">
      <w:pPr>
        <w:spacing w:after="120" w:line="240" w:lineRule="auto"/>
      </w:pPr>
    </w:p>
    <w:p w14:paraId="000003B4" w14:textId="77777777" w:rsidR="003F393B" w:rsidRDefault="00842017">
      <w:pPr>
        <w:spacing w:after="120" w:line="240" w:lineRule="auto"/>
        <w:rPr>
          <w:b/>
        </w:rPr>
      </w:pPr>
      <w:r>
        <w:rPr>
          <w:b/>
        </w:rPr>
        <w:t>Síntesis</w:t>
      </w:r>
    </w:p>
    <w:p w14:paraId="000003B5" w14:textId="77777777" w:rsidR="003F393B" w:rsidRDefault="003F393B">
      <w:pPr>
        <w:spacing w:after="120" w:line="240" w:lineRule="auto"/>
        <w:rPr>
          <w:b/>
        </w:rPr>
      </w:pPr>
    </w:p>
    <w:tbl>
      <w:tblPr>
        <w:tblStyle w:val="afffffffff"/>
        <w:tblW w:w="13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1340"/>
      </w:tblGrid>
      <w:tr w:rsidR="003F393B" w14:paraId="19101B81" w14:textId="77777777">
        <w:tc>
          <w:tcPr>
            <w:tcW w:w="2122" w:type="dxa"/>
            <w:shd w:val="clear" w:color="auto" w:fill="C6D9F1"/>
          </w:tcPr>
          <w:p w14:paraId="000003B6" w14:textId="77777777" w:rsidR="003F393B" w:rsidRDefault="00842017">
            <w:pPr>
              <w:jc w:val="center"/>
              <w:rPr>
                <w:b/>
              </w:rPr>
            </w:pPr>
            <w:r>
              <w:rPr>
                <w:b/>
              </w:rPr>
              <w:t>Tipo de recurso</w:t>
            </w:r>
          </w:p>
        </w:tc>
        <w:tc>
          <w:tcPr>
            <w:tcW w:w="11340" w:type="dxa"/>
            <w:shd w:val="clear" w:color="auto" w:fill="C6D9F1"/>
          </w:tcPr>
          <w:p w14:paraId="000003B7" w14:textId="77777777" w:rsidR="003F393B" w:rsidRDefault="00842017">
            <w:pPr>
              <w:jc w:val="center"/>
              <w:rPr>
                <w:sz w:val="32"/>
                <w:szCs w:val="32"/>
              </w:rPr>
            </w:pPr>
            <w:r>
              <w:rPr>
                <w:sz w:val="32"/>
                <w:szCs w:val="32"/>
              </w:rPr>
              <w:t>Síntesis</w:t>
            </w:r>
          </w:p>
        </w:tc>
      </w:tr>
      <w:tr w:rsidR="003F393B" w14:paraId="19FBD95D" w14:textId="77777777">
        <w:tc>
          <w:tcPr>
            <w:tcW w:w="13462" w:type="dxa"/>
            <w:gridSpan w:val="2"/>
          </w:tcPr>
          <w:p w14:paraId="000003BB" w14:textId="77777777" w:rsidR="003F393B" w:rsidRDefault="003F393B" w:rsidP="00C76AC7"/>
        </w:tc>
      </w:tr>
      <w:tr w:rsidR="003F393B" w14:paraId="6DCE92C8" w14:textId="77777777">
        <w:tc>
          <w:tcPr>
            <w:tcW w:w="2122" w:type="dxa"/>
            <w:shd w:val="clear" w:color="auto" w:fill="C6D9F1"/>
          </w:tcPr>
          <w:p w14:paraId="000003BD" w14:textId="77777777" w:rsidR="003F393B" w:rsidRDefault="00842017">
            <w:pPr>
              <w:rPr>
                <w:b/>
              </w:rPr>
            </w:pPr>
            <w:r>
              <w:rPr>
                <w:b/>
              </w:rPr>
              <w:t>Introducción</w:t>
            </w:r>
          </w:p>
          <w:p w14:paraId="000003BE" w14:textId="77777777" w:rsidR="003F393B" w:rsidRDefault="003F393B">
            <w:pPr>
              <w:rPr>
                <w:color w:val="BFBFBF"/>
              </w:rPr>
            </w:pPr>
          </w:p>
        </w:tc>
        <w:tc>
          <w:tcPr>
            <w:tcW w:w="11340" w:type="dxa"/>
          </w:tcPr>
          <w:p w14:paraId="000003BF" w14:textId="77777777" w:rsidR="003F393B" w:rsidRDefault="00842017">
            <w:pPr>
              <w:rPr>
                <w:color w:val="FF0000"/>
              </w:rPr>
            </w:pPr>
            <w:r w:rsidRPr="00C76AC7">
              <w:rPr>
                <w:color w:val="000000" w:themeColor="text1"/>
              </w:rPr>
              <w:t>En el siguiente mapa conceptual se encuentran, de manera sintetizada, todos los temas vistos y aprendidos en este componente formativo. Le servirá como guía para recordar cada contenido y así cumplir de manera satisfactoria las respectivas actividades a desarrollar.</w:t>
            </w:r>
          </w:p>
        </w:tc>
      </w:tr>
      <w:tr w:rsidR="003F393B" w:rsidRPr="000A2761" w14:paraId="12653B8C" w14:textId="77777777">
        <w:tc>
          <w:tcPr>
            <w:tcW w:w="13462" w:type="dxa"/>
            <w:gridSpan w:val="2"/>
          </w:tcPr>
          <w:p w14:paraId="000003C2" w14:textId="77777777" w:rsidR="003F393B" w:rsidRDefault="003F393B">
            <w:pPr>
              <w:rPr>
                <w:sz w:val="20"/>
                <w:szCs w:val="20"/>
              </w:rPr>
            </w:pPr>
            <w:bookmarkStart w:id="13" w:name="_heading=h.ias2qao02f7a" w:colFirst="0" w:colLast="0"/>
            <w:bookmarkEnd w:id="13"/>
          </w:p>
          <w:p w14:paraId="000003C3" w14:textId="77777777" w:rsidR="003F393B" w:rsidRDefault="00842017">
            <w:pPr>
              <w:jc w:val="center"/>
            </w:pPr>
            <w:r>
              <w:lastRenderedPageBreak/>
              <w:t xml:space="preserve">    </w:t>
            </w:r>
            <w:sdt>
              <w:sdtPr>
                <w:tag w:val="goog_rdk_9"/>
                <w:id w:val="1371735083"/>
              </w:sdtPr>
              <w:sdtContent/>
            </w:sdt>
            <w:r>
              <w:t xml:space="preserve"> </w:t>
            </w:r>
            <w:sdt>
              <w:sdtPr>
                <w:tag w:val="goog_rdk_10"/>
                <w:id w:val="-383711350"/>
              </w:sdtPr>
              <w:sdtContent/>
            </w:sdt>
            <w:r w:rsidR="002A2974">
              <w:rPr>
                <w:noProof/>
              </w:rPr>
              <w:object w:dxaOrig="8714" w:dyaOrig="3970" w14:anchorId="3C3D90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6.15pt;height:199.3pt;mso-width-percent:0;mso-height-percent:0;mso-width-percent:0;mso-height-percent:0" o:ole="">
                  <v:imagedata r:id="rId95" o:title=""/>
                </v:shape>
                <o:OLEObject Type="Embed" ProgID="PBrush" ShapeID="_x0000_i1025" DrawAspect="Content" ObjectID="_1741013984" r:id="rId96"/>
              </w:object>
            </w:r>
          </w:p>
          <w:p w14:paraId="000003C4" w14:textId="77777777" w:rsidR="003F393B" w:rsidRDefault="003F393B">
            <w:pPr>
              <w:jc w:val="center"/>
            </w:pPr>
          </w:p>
          <w:p w14:paraId="000003C6" w14:textId="77777777" w:rsidR="003F393B" w:rsidRPr="00842017" w:rsidRDefault="003F393B" w:rsidP="00C76AC7">
            <w:pPr>
              <w:keepNext/>
              <w:keepLines/>
              <w:pBdr>
                <w:top w:val="nil"/>
                <w:left w:val="nil"/>
                <w:bottom w:val="nil"/>
                <w:right w:val="nil"/>
                <w:between w:val="nil"/>
              </w:pBdr>
              <w:rPr>
                <w:color w:val="000000"/>
                <w:sz w:val="34"/>
                <w:szCs w:val="34"/>
                <w:lang w:val="en-US"/>
              </w:rPr>
            </w:pPr>
          </w:p>
        </w:tc>
      </w:tr>
    </w:tbl>
    <w:p w14:paraId="000003C8" w14:textId="77777777" w:rsidR="003F393B" w:rsidRPr="00842017" w:rsidRDefault="003F393B">
      <w:pPr>
        <w:spacing w:after="120" w:line="240" w:lineRule="auto"/>
        <w:rPr>
          <w:color w:val="FF0000"/>
          <w:lang w:val="en-US"/>
        </w:rPr>
      </w:pPr>
    </w:p>
    <w:p w14:paraId="000003C9" w14:textId="77777777" w:rsidR="003F393B" w:rsidRPr="00842017" w:rsidRDefault="003F393B">
      <w:pPr>
        <w:spacing w:after="120" w:line="240" w:lineRule="auto"/>
        <w:rPr>
          <w:color w:val="FF0000"/>
          <w:lang w:val="en-US"/>
        </w:rPr>
      </w:pPr>
    </w:p>
    <w:p w14:paraId="000003CA" w14:textId="77777777" w:rsidR="003F393B" w:rsidRDefault="00842017">
      <w:pPr>
        <w:spacing w:after="120" w:line="240" w:lineRule="auto"/>
        <w:rPr>
          <w:b/>
        </w:rPr>
      </w:pPr>
      <w:r>
        <w:rPr>
          <w:b/>
        </w:rPr>
        <w:t>Actividad didáctica</w:t>
      </w:r>
    </w:p>
    <w:p w14:paraId="000003CB" w14:textId="77777777" w:rsidR="003F393B" w:rsidRDefault="003F393B">
      <w:pPr>
        <w:spacing w:after="120" w:line="240" w:lineRule="auto"/>
        <w:rPr>
          <w:b/>
        </w:rPr>
      </w:pPr>
    </w:p>
    <w:tbl>
      <w:tblPr>
        <w:tblStyle w:val="afffffffff0"/>
        <w:tblW w:w="14672" w:type="dxa"/>
        <w:tblBorders>
          <w:top w:val="nil"/>
          <w:left w:val="nil"/>
          <w:bottom w:val="nil"/>
          <w:right w:val="nil"/>
          <w:insideH w:val="nil"/>
          <w:insideV w:val="nil"/>
        </w:tblBorders>
        <w:tblLayout w:type="fixed"/>
        <w:tblLook w:val="0600" w:firstRow="0" w:lastRow="0" w:firstColumn="0" w:lastColumn="0" w:noHBand="1" w:noVBand="1"/>
      </w:tblPr>
      <w:tblGrid>
        <w:gridCol w:w="1637"/>
        <w:gridCol w:w="6555"/>
        <w:gridCol w:w="6480"/>
      </w:tblGrid>
      <w:tr w:rsidR="003F393B" w14:paraId="50AA1BD6" w14:textId="77777777">
        <w:trPr>
          <w:trHeight w:val="510"/>
        </w:trPr>
        <w:tc>
          <w:tcPr>
            <w:tcW w:w="163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CC" w14:textId="77777777" w:rsidR="003F393B" w:rsidRDefault="00842017">
            <w:pPr>
              <w:spacing w:line="276" w:lineRule="auto"/>
              <w:jc w:val="center"/>
              <w:rPr>
                <w:b/>
              </w:rPr>
            </w:pPr>
            <w:r>
              <w:rPr>
                <w:b/>
              </w:rPr>
              <w:t>Tipo de recurso</w:t>
            </w:r>
          </w:p>
        </w:tc>
        <w:tc>
          <w:tcPr>
            <w:tcW w:w="13035" w:type="dxa"/>
            <w:gridSpan w:val="2"/>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3CD" w14:textId="77777777" w:rsidR="003F393B" w:rsidRDefault="00842017">
            <w:pPr>
              <w:spacing w:line="276" w:lineRule="auto"/>
              <w:jc w:val="center"/>
            </w:pPr>
            <w:r>
              <w:t>Actividad didáctica. Verdadero y falso</w:t>
            </w:r>
          </w:p>
        </w:tc>
      </w:tr>
      <w:tr w:rsidR="003F393B" w14:paraId="28FAC081" w14:textId="77777777">
        <w:trPr>
          <w:trHeight w:val="840"/>
        </w:trPr>
        <w:tc>
          <w:tcPr>
            <w:tcW w:w="819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CF" w14:textId="77777777" w:rsidR="003F393B" w:rsidRDefault="00842017">
            <w:pPr>
              <w:spacing w:line="276" w:lineRule="auto"/>
              <w:rPr>
                <w:b/>
                <w:color w:val="FF0000"/>
              </w:rPr>
            </w:pPr>
            <w:r>
              <w:lastRenderedPageBreak/>
              <w:t>Esta actividad permite determinar el grado de apropiación de los contenidos abordados en este recurso de aprendizaje. Lea la afirmación de cada ítem y señale si es verdadera o falsa según corresponda.</w:t>
            </w:r>
          </w:p>
        </w:tc>
        <w:tc>
          <w:tcPr>
            <w:tcW w:w="64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D1" w14:textId="77777777" w:rsidR="003F393B" w:rsidRDefault="00842017">
            <w:pPr>
              <w:spacing w:line="276" w:lineRule="auto"/>
              <w:rPr>
                <w:color w:val="999999"/>
              </w:rPr>
            </w:pPr>
            <w:r>
              <w:rPr>
                <w:noProof/>
              </w:rPr>
              <w:drawing>
                <wp:inline distT="0" distB="0" distL="0" distR="0" wp14:anchorId="7B79240B" wp14:editId="7168ABF6">
                  <wp:extent cx="2092551" cy="1415055"/>
                  <wp:effectExtent l="0" t="0" r="0" b="0"/>
                  <wp:docPr id="335" name="image23.jpg" descr="Data inform illustration concept"/>
                  <wp:cNvGraphicFramePr/>
                  <a:graphic xmlns:a="http://schemas.openxmlformats.org/drawingml/2006/main">
                    <a:graphicData uri="http://schemas.openxmlformats.org/drawingml/2006/picture">
                      <pic:pic xmlns:pic="http://schemas.openxmlformats.org/drawingml/2006/picture">
                        <pic:nvPicPr>
                          <pic:cNvPr id="0" name="image23.jpg" descr="Data inform illustration concept"/>
                          <pic:cNvPicPr preferRelativeResize="0"/>
                        </pic:nvPicPr>
                        <pic:blipFill>
                          <a:blip r:embed="rId97"/>
                          <a:srcRect/>
                          <a:stretch>
                            <a:fillRect/>
                          </a:stretch>
                        </pic:blipFill>
                        <pic:spPr>
                          <a:xfrm>
                            <a:off x="0" y="0"/>
                            <a:ext cx="2092551" cy="1415055"/>
                          </a:xfrm>
                          <a:prstGeom prst="rect">
                            <a:avLst/>
                          </a:prstGeom>
                          <a:ln/>
                        </pic:spPr>
                      </pic:pic>
                    </a:graphicData>
                  </a:graphic>
                </wp:inline>
              </w:drawing>
            </w:r>
          </w:p>
          <w:p w14:paraId="000003D2" w14:textId="77777777" w:rsidR="003F393B" w:rsidRDefault="00842017">
            <w:pPr>
              <w:spacing w:line="276" w:lineRule="auto"/>
              <w:rPr>
                <w:color w:val="000000"/>
              </w:rPr>
            </w:pPr>
            <w:r>
              <w:rPr>
                <w:color w:val="000000"/>
              </w:rPr>
              <w:t xml:space="preserve"> </w:t>
            </w:r>
          </w:p>
          <w:p w14:paraId="000003D3" w14:textId="77777777" w:rsidR="003F393B" w:rsidRDefault="00842017">
            <w:pPr>
              <w:spacing w:line="276" w:lineRule="auto"/>
              <w:rPr>
                <w:color w:val="666666"/>
              </w:rPr>
            </w:pPr>
            <w:r>
              <w:rPr>
                <w:b/>
                <w:color w:val="000000"/>
              </w:rPr>
              <w:t xml:space="preserve">Fuente: </w:t>
            </w:r>
            <w:hyperlink r:id="rId98">
              <w:r>
                <w:rPr>
                  <w:color w:val="0000FF"/>
                  <w:u w:val="single"/>
                </w:rPr>
                <w:t>https://img.freepik.com/free-vector/data-inform-illustration-concept_114360-864.jpg</w:t>
              </w:r>
            </w:hyperlink>
            <w:r>
              <w:rPr>
                <w:color w:val="000000"/>
              </w:rPr>
              <w:t xml:space="preserve"> </w:t>
            </w:r>
          </w:p>
          <w:p w14:paraId="000003D4" w14:textId="77777777" w:rsidR="003F393B" w:rsidRDefault="00842017">
            <w:pPr>
              <w:spacing w:line="276" w:lineRule="auto"/>
              <w:rPr>
                <w:color w:val="666666"/>
              </w:rPr>
            </w:pPr>
            <w:r>
              <w:rPr>
                <w:b/>
                <w:color w:val="666666"/>
              </w:rPr>
              <w:t>Imagen:</w:t>
            </w:r>
            <w:r>
              <w:rPr>
                <w:color w:val="666666"/>
              </w:rPr>
              <w:t xml:space="preserve"> </w:t>
            </w:r>
            <w:r>
              <w:t>228131_i_33</w:t>
            </w:r>
          </w:p>
        </w:tc>
      </w:tr>
      <w:tr w:rsidR="003F393B" w14:paraId="36B7CD96" w14:textId="77777777">
        <w:trPr>
          <w:trHeight w:val="4005"/>
        </w:trPr>
        <w:tc>
          <w:tcPr>
            <w:tcW w:w="819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D5" w14:textId="77777777" w:rsidR="003F393B" w:rsidRDefault="00842017">
            <w:pPr>
              <w:spacing w:line="276" w:lineRule="auto"/>
              <w:rPr>
                <w:b/>
                <w:color w:val="999999"/>
              </w:rPr>
            </w:pPr>
            <w:r>
              <w:t xml:space="preserve">1. La visualización de datos </w:t>
            </w:r>
            <w:r>
              <w:rPr>
                <w:color w:val="000000"/>
              </w:rPr>
              <w:t>brinda una manera accesible de ver y entender tendencias, identificar valores atípicos y patrones en los datos utilizados.</w:t>
            </w:r>
          </w:p>
        </w:tc>
        <w:tc>
          <w:tcPr>
            <w:tcW w:w="64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D7" w14:textId="77777777" w:rsidR="003F393B" w:rsidRDefault="00842017">
            <w:pPr>
              <w:spacing w:line="276" w:lineRule="auto"/>
              <w:rPr>
                <w:color w:val="999999"/>
              </w:rPr>
            </w:pPr>
            <w:r>
              <w:rPr>
                <w:noProof/>
              </w:rPr>
              <w:drawing>
                <wp:inline distT="0" distB="0" distL="0" distR="0" wp14:anchorId="5799E0D8" wp14:editId="4553AEA3">
                  <wp:extent cx="2357018" cy="1305554"/>
                  <wp:effectExtent l="0" t="0" r="0" b="0"/>
                  <wp:docPr id="336" name="image4.jpg" descr="Online video training or virtual conference with people characters cartoon vector"/>
                  <wp:cNvGraphicFramePr/>
                  <a:graphic xmlns:a="http://schemas.openxmlformats.org/drawingml/2006/main">
                    <a:graphicData uri="http://schemas.openxmlformats.org/drawingml/2006/picture">
                      <pic:pic xmlns:pic="http://schemas.openxmlformats.org/drawingml/2006/picture">
                        <pic:nvPicPr>
                          <pic:cNvPr id="0" name="image4.jpg" descr="Online video training or virtual conference with people characters cartoon vector"/>
                          <pic:cNvPicPr preferRelativeResize="0"/>
                        </pic:nvPicPr>
                        <pic:blipFill>
                          <a:blip r:embed="rId99"/>
                          <a:srcRect/>
                          <a:stretch>
                            <a:fillRect/>
                          </a:stretch>
                        </pic:blipFill>
                        <pic:spPr>
                          <a:xfrm>
                            <a:off x="0" y="0"/>
                            <a:ext cx="2357018" cy="1305554"/>
                          </a:xfrm>
                          <a:prstGeom prst="rect">
                            <a:avLst/>
                          </a:prstGeom>
                          <a:ln/>
                        </pic:spPr>
                      </pic:pic>
                    </a:graphicData>
                  </a:graphic>
                </wp:inline>
              </w:drawing>
            </w:r>
          </w:p>
          <w:p w14:paraId="000003D8" w14:textId="77777777" w:rsidR="003F393B" w:rsidRDefault="00842017">
            <w:pPr>
              <w:spacing w:line="276" w:lineRule="auto"/>
              <w:rPr>
                <w:color w:val="000000"/>
              </w:rPr>
            </w:pPr>
            <w:r>
              <w:rPr>
                <w:color w:val="999999"/>
              </w:rPr>
              <w:t xml:space="preserve"> </w:t>
            </w:r>
            <w:r>
              <w:rPr>
                <w:b/>
                <w:color w:val="000000"/>
              </w:rPr>
              <w:t xml:space="preserve">Fuente: </w:t>
            </w:r>
            <w:hyperlink r:id="rId100">
              <w:r>
                <w:rPr>
                  <w:color w:val="0000FF"/>
                  <w:u w:val="single"/>
                </w:rPr>
                <w:t>https://img.freepik.com/premium-vector/online-video-training-virtual-conference-with-people-characters-cartoon-vector_605858-171.jpg</w:t>
              </w:r>
            </w:hyperlink>
          </w:p>
          <w:p w14:paraId="000003D9" w14:textId="77777777" w:rsidR="003F393B" w:rsidRDefault="00842017">
            <w:pPr>
              <w:spacing w:line="276" w:lineRule="auto"/>
              <w:rPr>
                <w:color w:val="FF0000"/>
              </w:rPr>
            </w:pPr>
            <w:r>
              <w:rPr>
                <w:b/>
                <w:color w:val="666666"/>
              </w:rPr>
              <w:t>Imagen:</w:t>
            </w:r>
            <w:r>
              <w:rPr>
                <w:color w:val="666666"/>
              </w:rPr>
              <w:t xml:space="preserve"> </w:t>
            </w:r>
            <w:r>
              <w:t>228131_i_34</w:t>
            </w:r>
          </w:p>
        </w:tc>
      </w:tr>
      <w:tr w:rsidR="003F393B" w14:paraId="4456BA39" w14:textId="77777777">
        <w:trPr>
          <w:trHeight w:val="510"/>
        </w:trPr>
        <w:tc>
          <w:tcPr>
            <w:tcW w:w="819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DA" w14:textId="77777777" w:rsidR="003F393B" w:rsidRDefault="00842017">
            <w:pPr>
              <w:spacing w:line="276" w:lineRule="auto"/>
              <w:rPr>
                <w:b/>
                <w:color w:val="999999"/>
              </w:rPr>
            </w:pPr>
            <w:r>
              <w:rPr>
                <w:b/>
                <w:color w:val="999999"/>
                <w:highlight w:val="yellow"/>
              </w:rPr>
              <w:lastRenderedPageBreak/>
              <w:t>Verdadero (Correcto)</w:t>
            </w:r>
          </w:p>
          <w:p w14:paraId="000003DB" w14:textId="77777777" w:rsidR="003F393B" w:rsidRDefault="00842017">
            <w:pPr>
              <w:spacing w:line="276" w:lineRule="auto"/>
            </w:pPr>
            <w:r>
              <w:t xml:space="preserve">Retroalimentación: </w:t>
            </w:r>
          </w:p>
          <w:p w14:paraId="000003DC" w14:textId="77777777" w:rsidR="003F393B" w:rsidRDefault="00842017">
            <w:pPr>
              <w:spacing w:line="276" w:lineRule="auto"/>
              <w:rPr>
                <w:b/>
                <w:color w:val="999999"/>
              </w:rPr>
            </w:pPr>
            <w:r>
              <w:rPr>
                <w:color w:val="000000"/>
              </w:rPr>
              <w:t xml:space="preserve">¡Correcto! La visualización de datos es un tema fundamental cuando se habla de procesos de ciencia de datos, </w:t>
            </w:r>
            <w:proofErr w:type="spellStart"/>
            <w:r>
              <w:rPr>
                <w:i/>
                <w:color w:val="000000"/>
              </w:rPr>
              <w:t>big</w:t>
            </w:r>
            <w:proofErr w:type="spellEnd"/>
            <w:r>
              <w:rPr>
                <w:i/>
                <w:color w:val="000000"/>
              </w:rPr>
              <w:t xml:space="preserve"> data</w:t>
            </w:r>
            <w:r>
              <w:rPr>
                <w:color w:val="000000"/>
              </w:rPr>
              <w:t xml:space="preserve"> e inteligencia de negocios pues ayuda a comprender mejor la información y los resultados.</w:t>
            </w:r>
          </w:p>
        </w:tc>
        <w:tc>
          <w:tcPr>
            <w:tcW w:w="64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DE" w14:textId="77777777" w:rsidR="003F393B" w:rsidRDefault="00842017">
            <w:pPr>
              <w:spacing w:line="276" w:lineRule="auto"/>
              <w:rPr>
                <w:color w:val="999999"/>
              </w:rPr>
            </w:pPr>
            <w:r>
              <w:rPr>
                <w:color w:val="999999"/>
              </w:rPr>
              <w:t>Falso</w:t>
            </w:r>
          </w:p>
          <w:p w14:paraId="000003DF" w14:textId="77777777" w:rsidR="003F393B" w:rsidRDefault="00842017">
            <w:pPr>
              <w:spacing w:line="276" w:lineRule="auto"/>
            </w:pPr>
            <w:r>
              <w:t xml:space="preserve">Retroalimentación: </w:t>
            </w:r>
          </w:p>
          <w:p w14:paraId="000003E0" w14:textId="77777777" w:rsidR="003F393B" w:rsidRDefault="00842017">
            <w:pPr>
              <w:spacing w:line="276" w:lineRule="auto"/>
              <w:rPr>
                <w:color w:val="999999"/>
              </w:rPr>
            </w:pPr>
            <w:r>
              <w:t>¡Incorrecto! Se recomienda revisar nuevamente la sección de: ventajas y beneficios de la visualización de datos.</w:t>
            </w:r>
          </w:p>
        </w:tc>
      </w:tr>
      <w:tr w:rsidR="003F393B" w14:paraId="4E330887" w14:textId="77777777">
        <w:trPr>
          <w:trHeight w:val="3254"/>
        </w:trPr>
        <w:tc>
          <w:tcPr>
            <w:tcW w:w="819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E1" w14:textId="77777777" w:rsidR="003F393B" w:rsidRDefault="00842017">
            <w:pPr>
              <w:spacing w:line="276" w:lineRule="auto"/>
            </w:pPr>
            <w:r>
              <w:t xml:space="preserve">2. </w:t>
            </w:r>
            <w:r>
              <w:rPr>
                <w:color w:val="000000"/>
              </w:rPr>
              <w:t xml:space="preserve">Algunos ejemplos comunes de visualizaciones gráficas son: gráficos de barras, líneas de tiempo, gráficos de línea, diagramas de dispersión, diagramas de </w:t>
            </w:r>
            <w:proofErr w:type="spellStart"/>
            <w:r>
              <w:rPr>
                <w:i/>
                <w:color w:val="000000"/>
              </w:rPr>
              <w:t>Venn</w:t>
            </w:r>
            <w:proofErr w:type="spellEnd"/>
            <w:r>
              <w:rPr>
                <w:color w:val="000000"/>
              </w:rPr>
              <w:t>.</w:t>
            </w:r>
          </w:p>
          <w:p w14:paraId="000003E2" w14:textId="77777777" w:rsidR="003F393B" w:rsidRDefault="003F393B">
            <w:pPr>
              <w:spacing w:line="276" w:lineRule="auto"/>
            </w:pPr>
          </w:p>
          <w:p w14:paraId="000003E3" w14:textId="77777777" w:rsidR="003F393B" w:rsidRDefault="003F393B">
            <w:pPr>
              <w:spacing w:line="276" w:lineRule="auto"/>
              <w:rPr>
                <w:b/>
                <w:color w:val="999999"/>
              </w:rPr>
            </w:pPr>
          </w:p>
        </w:tc>
        <w:tc>
          <w:tcPr>
            <w:tcW w:w="64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E5" w14:textId="77777777" w:rsidR="003F393B" w:rsidRDefault="00842017">
            <w:pPr>
              <w:spacing w:line="276" w:lineRule="auto"/>
              <w:rPr>
                <w:color w:val="999999"/>
              </w:rPr>
            </w:pPr>
            <w:r>
              <w:rPr>
                <w:noProof/>
              </w:rPr>
              <w:drawing>
                <wp:inline distT="0" distB="0" distL="0" distR="0" wp14:anchorId="365F79D5" wp14:editId="07D1B953">
                  <wp:extent cx="2277242" cy="1450546"/>
                  <wp:effectExtent l="0" t="0" r="0" b="0"/>
                  <wp:docPr id="358" name="image49.jpg" descr="Set of business infograph vectors"/>
                  <wp:cNvGraphicFramePr/>
                  <a:graphic xmlns:a="http://schemas.openxmlformats.org/drawingml/2006/main">
                    <a:graphicData uri="http://schemas.openxmlformats.org/drawingml/2006/picture">
                      <pic:pic xmlns:pic="http://schemas.openxmlformats.org/drawingml/2006/picture">
                        <pic:nvPicPr>
                          <pic:cNvPr id="0" name="image49.jpg" descr="Set of business infograph vectors"/>
                          <pic:cNvPicPr preferRelativeResize="0"/>
                        </pic:nvPicPr>
                        <pic:blipFill>
                          <a:blip r:embed="rId101"/>
                          <a:srcRect/>
                          <a:stretch>
                            <a:fillRect/>
                          </a:stretch>
                        </pic:blipFill>
                        <pic:spPr>
                          <a:xfrm>
                            <a:off x="0" y="0"/>
                            <a:ext cx="2277242" cy="1450546"/>
                          </a:xfrm>
                          <a:prstGeom prst="rect">
                            <a:avLst/>
                          </a:prstGeom>
                          <a:ln/>
                        </pic:spPr>
                      </pic:pic>
                    </a:graphicData>
                  </a:graphic>
                </wp:inline>
              </w:drawing>
            </w:r>
          </w:p>
          <w:p w14:paraId="000003E6" w14:textId="77777777" w:rsidR="003F393B" w:rsidRDefault="00842017">
            <w:pPr>
              <w:spacing w:line="276" w:lineRule="auto"/>
            </w:pPr>
            <w:r>
              <w:rPr>
                <w:color w:val="999999"/>
              </w:rPr>
              <w:t xml:space="preserve"> </w:t>
            </w:r>
            <w:r>
              <w:rPr>
                <w:b/>
                <w:color w:val="000000"/>
              </w:rPr>
              <w:t>Fuente:</w:t>
            </w:r>
            <w:r>
              <w:rPr>
                <w:b/>
                <w:color w:val="FF0000"/>
              </w:rPr>
              <w:t xml:space="preserve"> </w:t>
            </w:r>
            <w:hyperlink r:id="rId102">
              <w:r>
                <w:rPr>
                  <w:color w:val="0000FF"/>
                  <w:u w:val="single"/>
                </w:rPr>
                <w:t>https://img.freepik.com/free-vector/set-business-infograph-vectors_53876-64601.jpg</w:t>
              </w:r>
            </w:hyperlink>
            <w:r>
              <w:t xml:space="preserve"> </w:t>
            </w:r>
          </w:p>
          <w:p w14:paraId="000003E7" w14:textId="77777777" w:rsidR="003F393B" w:rsidRDefault="00842017">
            <w:pPr>
              <w:spacing w:line="276" w:lineRule="auto"/>
              <w:rPr>
                <w:color w:val="FF0000"/>
              </w:rPr>
            </w:pPr>
            <w:r>
              <w:rPr>
                <w:b/>
                <w:color w:val="666666"/>
              </w:rPr>
              <w:t>Imagen:</w:t>
            </w:r>
            <w:r>
              <w:rPr>
                <w:color w:val="666666"/>
              </w:rPr>
              <w:t xml:space="preserve"> </w:t>
            </w:r>
            <w:r>
              <w:t>228131_i_35</w:t>
            </w:r>
          </w:p>
        </w:tc>
      </w:tr>
      <w:tr w:rsidR="003F393B" w14:paraId="16DB0B7F" w14:textId="77777777">
        <w:trPr>
          <w:trHeight w:val="510"/>
        </w:trPr>
        <w:tc>
          <w:tcPr>
            <w:tcW w:w="819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E8" w14:textId="77777777" w:rsidR="003F393B" w:rsidRDefault="00842017">
            <w:pPr>
              <w:spacing w:line="276" w:lineRule="auto"/>
              <w:rPr>
                <w:b/>
                <w:color w:val="999999"/>
              </w:rPr>
            </w:pPr>
            <w:r>
              <w:rPr>
                <w:b/>
                <w:color w:val="999999"/>
                <w:highlight w:val="yellow"/>
              </w:rPr>
              <w:t>Verdadero (Correcto)</w:t>
            </w:r>
          </w:p>
          <w:p w14:paraId="000003E9" w14:textId="77777777" w:rsidR="003F393B" w:rsidRDefault="00842017">
            <w:pPr>
              <w:spacing w:line="276" w:lineRule="auto"/>
            </w:pPr>
            <w:r>
              <w:t xml:space="preserve">Retroalimentación: </w:t>
            </w:r>
          </w:p>
          <w:p w14:paraId="000003EA" w14:textId="77777777" w:rsidR="003F393B" w:rsidRDefault="00842017">
            <w:pPr>
              <w:spacing w:line="276" w:lineRule="auto"/>
              <w:rPr>
                <w:b/>
                <w:color w:val="999999"/>
              </w:rPr>
            </w:pPr>
            <w:r>
              <w:t xml:space="preserve">¡Correcto! Estos tipos de gráficos, así como otros más complejos como los </w:t>
            </w:r>
            <w:proofErr w:type="spellStart"/>
            <w:r>
              <w:rPr>
                <w:i/>
              </w:rPr>
              <w:t>geomaps</w:t>
            </w:r>
            <w:proofErr w:type="spellEnd"/>
            <w:r>
              <w:t xml:space="preserve"> y los </w:t>
            </w:r>
            <w:proofErr w:type="spellStart"/>
            <w:r>
              <w:rPr>
                <w:i/>
              </w:rPr>
              <w:t>dashboards</w:t>
            </w:r>
            <w:proofErr w:type="spellEnd"/>
            <w:r>
              <w:t xml:space="preserve"> son ejemplos de herramientas que se pueden utilizar en la visualización de datos.</w:t>
            </w:r>
          </w:p>
        </w:tc>
        <w:tc>
          <w:tcPr>
            <w:tcW w:w="64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EC" w14:textId="77777777" w:rsidR="003F393B" w:rsidRDefault="00842017">
            <w:pPr>
              <w:spacing w:line="276" w:lineRule="auto"/>
              <w:rPr>
                <w:color w:val="999999"/>
              </w:rPr>
            </w:pPr>
            <w:r>
              <w:rPr>
                <w:color w:val="999999"/>
              </w:rPr>
              <w:t>Falso</w:t>
            </w:r>
          </w:p>
          <w:p w14:paraId="000003ED" w14:textId="77777777" w:rsidR="003F393B" w:rsidRDefault="00842017">
            <w:pPr>
              <w:spacing w:line="276" w:lineRule="auto"/>
            </w:pPr>
            <w:r>
              <w:t xml:space="preserve">Retroalimentación: </w:t>
            </w:r>
          </w:p>
          <w:p w14:paraId="000003EE" w14:textId="77777777" w:rsidR="003F393B" w:rsidRDefault="00842017">
            <w:pPr>
              <w:spacing w:line="276" w:lineRule="auto"/>
              <w:rPr>
                <w:color w:val="999999"/>
              </w:rPr>
            </w:pPr>
            <w:r>
              <w:t>¡Incorrecto! Se recomienda revisar nuevamente la sección de: ventajas y beneficios de la visualización de datos.</w:t>
            </w:r>
          </w:p>
        </w:tc>
      </w:tr>
      <w:tr w:rsidR="003F393B" w14:paraId="6C54C28D" w14:textId="77777777">
        <w:trPr>
          <w:trHeight w:val="524"/>
        </w:trPr>
        <w:tc>
          <w:tcPr>
            <w:tcW w:w="819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EF" w14:textId="77777777" w:rsidR="003F393B" w:rsidRDefault="00842017">
            <w:pPr>
              <w:numPr>
                <w:ilvl w:val="0"/>
                <w:numId w:val="2"/>
              </w:numPr>
              <w:pBdr>
                <w:top w:val="nil"/>
                <w:left w:val="nil"/>
                <w:bottom w:val="nil"/>
                <w:right w:val="nil"/>
                <w:between w:val="nil"/>
              </w:pBdr>
              <w:spacing w:line="276" w:lineRule="auto"/>
            </w:pPr>
            <w:r>
              <w:rPr>
                <w:color w:val="000000"/>
              </w:rPr>
              <w:lastRenderedPageBreak/>
              <w:t>Algunos beneficios de utilizar la visualización de datos son:</w:t>
            </w:r>
          </w:p>
          <w:p w14:paraId="000003F0" w14:textId="77777777" w:rsidR="003F393B" w:rsidRDefault="00842017">
            <w:pPr>
              <w:numPr>
                <w:ilvl w:val="0"/>
                <w:numId w:val="4"/>
              </w:numPr>
              <w:pBdr>
                <w:top w:val="nil"/>
                <w:left w:val="nil"/>
                <w:bottom w:val="nil"/>
                <w:right w:val="nil"/>
                <w:between w:val="nil"/>
              </w:pBdr>
              <w:spacing w:line="276" w:lineRule="auto"/>
            </w:pPr>
            <w:r>
              <w:t>Ahorro de tiempo</w:t>
            </w:r>
          </w:p>
          <w:p w14:paraId="000003F1" w14:textId="77777777" w:rsidR="003F393B" w:rsidRDefault="00842017">
            <w:pPr>
              <w:numPr>
                <w:ilvl w:val="0"/>
                <w:numId w:val="4"/>
              </w:numPr>
              <w:pBdr>
                <w:top w:val="nil"/>
                <w:left w:val="nil"/>
                <w:bottom w:val="nil"/>
                <w:right w:val="nil"/>
                <w:between w:val="nil"/>
              </w:pBdr>
              <w:spacing w:line="276" w:lineRule="auto"/>
            </w:pPr>
            <w:r>
              <w:t>Mejor entendimiento de la información</w:t>
            </w:r>
          </w:p>
          <w:p w14:paraId="000003F2" w14:textId="77777777" w:rsidR="003F393B" w:rsidRDefault="00842017">
            <w:pPr>
              <w:numPr>
                <w:ilvl w:val="0"/>
                <w:numId w:val="4"/>
              </w:numPr>
              <w:pBdr>
                <w:top w:val="nil"/>
                <w:left w:val="nil"/>
                <w:bottom w:val="nil"/>
                <w:right w:val="nil"/>
                <w:between w:val="nil"/>
              </w:pBdr>
              <w:spacing w:line="276" w:lineRule="auto"/>
            </w:pPr>
            <w:r>
              <w:t>Apoyo para la toma de decisiones</w:t>
            </w:r>
          </w:p>
          <w:p w14:paraId="000003F3" w14:textId="77777777" w:rsidR="003F393B" w:rsidRDefault="00842017">
            <w:pPr>
              <w:numPr>
                <w:ilvl w:val="0"/>
                <w:numId w:val="4"/>
              </w:numPr>
              <w:pBdr>
                <w:top w:val="nil"/>
                <w:left w:val="nil"/>
                <w:bottom w:val="nil"/>
                <w:right w:val="nil"/>
                <w:between w:val="nil"/>
              </w:pBdr>
              <w:spacing w:line="276" w:lineRule="auto"/>
              <w:rPr>
                <w:b/>
                <w:color w:val="999999"/>
              </w:rPr>
            </w:pPr>
            <w:r>
              <w:t>Almacenamiento de datos más eficiente</w:t>
            </w:r>
          </w:p>
        </w:tc>
        <w:tc>
          <w:tcPr>
            <w:tcW w:w="64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F5" w14:textId="77777777" w:rsidR="003F393B" w:rsidRDefault="00842017">
            <w:pPr>
              <w:spacing w:line="276" w:lineRule="auto"/>
              <w:rPr>
                <w:color w:val="999999"/>
              </w:rPr>
            </w:pPr>
            <w:r>
              <w:rPr>
                <w:noProof/>
              </w:rPr>
              <w:drawing>
                <wp:inline distT="0" distB="0" distL="0" distR="0" wp14:anchorId="13BF4992" wp14:editId="2C762428">
                  <wp:extent cx="3130550" cy="1543050"/>
                  <wp:effectExtent l="0" t="0" r="0" b="0"/>
                  <wp:docPr id="359" name="image45.jpg" descr="Illustration of data analysis graph"/>
                  <wp:cNvGraphicFramePr/>
                  <a:graphic xmlns:a="http://schemas.openxmlformats.org/drawingml/2006/main">
                    <a:graphicData uri="http://schemas.openxmlformats.org/drawingml/2006/picture">
                      <pic:pic xmlns:pic="http://schemas.openxmlformats.org/drawingml/2006/picture">
                        <pic:nvPicPr>
                          <pic:cNvPr id="0" name="image45.jpg" descr="Illustration of data analysis graph"/>
                          <pic:cNvPicPr preferRelativeResize="0"/>
                        </pic:nvPicPr>
                        <pic:blipFill>
                          <a:blip r:embed="rId103"/>
                          <a:srcRect/>
                          <a:stretch>
                            <a:fillRect/>
                          </a:stretch>
                        </pic:blipFill>
                        <pic:spPr>
                          <a:xfrm>
                            <a:off x="0" y="0"/>
                            <a:ext cx="3130550" cy="1543050"/>
                          </a:xfrm>
                          <a:prstGeom prst="rect">
                            <a:avLst/>
                          </a:prstGeom>
                          <a:ln/>
                        </pic:spPr>
                      </pic:pic>
                    </a:graphicData>
                  </a:graphic>
                </wp:inline>
              </w:drawing>
            </w:r>
          </w:p>
          <w:p w14:paraId="000003F6" w14:textId="77777777" w:rsidR="003F393B" w:rsidRDefault="00842017">
            <w:pPr>
              <w:spacing w:line="276" w:lineRule="auto"/>
            </w:pPr>
            <w:r>
              <w:rPr>
                <w:color w:val="999999"/>
              </w:rPr>
              <w:t xml:space="preserve"> </w:t>
            </w:r>
            <w:r>
              <w:rPr>
                <w:b/>
                <w:color w:val="000000"/>
              </w:rPr>
              <w:t>Fuente:</w:t>
            </w:r>
            <w:r>
              <w:rPr>
                <w:b/>
                <w:color w:val="FF0000"/>
              </w:rPr>
              <w:t xml:space="preserve"> </w:t>
            </w:r>
            <w:hyperlink r:id="rId104">
              <w:r>
                <w:rPr>
                  <w:color w:val="0000FF"/>
                  <w:u w:val="single"/>
                </w:rPr>
                <w:t>https://img.freepik.com/free-vector/illustration-data-analysis-graph_53876-20421.jpg</w:t>
              </w:r>
            </w:hyperlink>
            <w:r>
              <w:t xml:space="preserve"> </w:t>
            </w:r>
          </w:p>
          <w:p w14:paraId="000003F7" w14:textId="77777777" w:rsidR="003F393B" w:rsidRDefault="00842017">
            <w:pPr>
              <w:spacing w:line="276" w:lineRule="auto"/>
              <w:rPr>
                <w:color w:val="FF0000"/>
              </w:rPr>
            </w:pPr>
            <w:r>
              <w:rPr>
                <w:b/>
                <w:color w:val="666666"/>
              </w:rPr>
              <w:t>Imagen:</w:t>
            </w:r>
            <w:r>
              <w:rPr>
                <w:color w:val="666666"/>
              </w:rPr>
              <w:t xml:space="preserve"> </w:t>
            </w:r>
            <w:r>
              <w:rPr>
                <w:color w:val="FF0000"/>
              </w:rPr>
              <w:t xml:space="preserve"> </w:t>
            </w:r>
            <w:r>
              <w:t>228131_i_36</w:t>
            </w:r>
          </w:p>
        </w:tc>
      </w:tr>
      <w:tr w:rsidR="003F393B" w14:paraId="0AB89D01" w14:textId="77777777">
        <w:trPr>
          <w:trHeight w:val="510"/>
        </w:trPr>
        <w:tc>
          <w:tcPr>
            <w:tcW w:w="819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F8" w14:textId="77777777" w:rsidR="003F393B" w:rsidRDefault="00842017">
            <w:pPr>
              <w:spacing w:line="276" w:lineRule="auto"/>
              <w:rPr>
                <w:b/>
                <w:color w:val="999999"/>
              </w:rPr>
            </w:pPr>
            <w:r>
              <w:rPr>
                <w:b/>
                <w:color w:val="999999"/>
              </w:rPr>
              <w:t>Verdadero</w:t>
            </w:r>
          </w:p>
          <w:p w14:paraId="000003F9" w14:textId="77777777" w:rsidR="003F393B" w:rsidRDefault="00842017">
            <w:pPr>
              <w:spacing w:line="276" w:lineRule="auto"/>
            </w:pPr>
            <w:r>
              <w:t xml:space="preserve">Retroalimentación: </w:t>
            </w:r>
          </w:p>
          <w:p w14:paraId="000003FA" w14:textId="77777777" w:rsidR="003F393B" w:rsidRDefault="00842017">
            <w:pPr>
              <w:spacing w:line="276" w:lineRule="auto"/>
              <w:rPr>
                <w:b/>
                <w:color w:val="999999"/>
              </w:rPr>
            </w:pPr>
            <w:r>
              <w:t>¡Incorrecto! Se recomienda revisar nuevamente la sección de: ventajas y beneficios de la visualización de datos.</w:t>
            </w:r>
          </w:p>
        </w:tc>
        <w:tc>
          <w:tcPr>
            <w:tcW w:w="64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3FC" w14:textId="77777777" w:rsidR="003F393B" w:rsidRDefault="00842017">
            <w:pPr>
              <w:spacing w:line="276" w:lineRule="auto"/>
              <w:rPr>
                <w:b/>
                <w:color w:val="999999"/>
              </w:rPr>
            </w:pPr>
            <w:r>
              <w:rPr>
                <w:b/>
                <w:color w:val="999999"/>
                <w:highlight w:val="yellow"/>
              </w:rPr>
              <w:t>Falso (correcto)</w:t>
            </w:r>
          </w:p>
          <w:p w14:paraId="000003FD" w14:textId="77777777" w:rsidR="003F393B" w:rsidRDefault="00842017">
            <w:pPr>
              <w:spacing w:line="276" w:lineRule="auto"/>
            </w:pPr>
            <w:r>
              <w:t xml:space="preserve">Retroalimentación: </w:t>
            </w:r>
          </w:p>
          <w:p w14:paraId="000003FE" w14:textId="77777777" w:rsidR="003F393B" w:rsidRDefault="00842017">
            <w:pPr>
              <w:spacing w:line="276" w:lineRule="auto"/>
              <w:rPr>
                <w:b/>
                <w:color w:val="999999"/>
              </w:rPr>
            </w:pPr>
            <w:r>
              <w:t xml:space="preserve">El almacenamiento de datos más eficiente está relacionado con las herramientas y procesos de ETL utilizados en el </w:t>
            </w:r>
            <w:proofErr w:type="gramStart"/>
            <w:r>
              <w:t>proyecto,  no</w:t>
            </w:r>
            <w:proofErr w:type="gramEnd"/>
            <w:r>
              <w:t xml:space="preserve"> con los procesos de visualización de datos.</w:t>
            </w:r>
          </w:p>
        </w:tc>
      </w:tr>
      <w:tr w:rsidR="003F393B" w14:paraId="676BD38D" w14:textId="77777777">
        <w:trPr>
          <w:trHeight w:val="510"/>
        </w:trPr>
        <w:tc>
          <w:tcPr>
            <w:tcW w:w="819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FF" w14:textId="77777777" w:rsidR="003F393B" w:rsidRDefault="00842017">
            <w:pPr>
              <w:spacing w:line="276" w:lineRule="auto"/>
              <w:rPr>
                <w:highlight w:val="yellow"/>
              </w:rPr>
            </w:pPr>
            <w:r>
              <w:lastRenderedPageBreak/>
              <w:t xml:space="preserve">4. Las gráficas de barras </w:t>
            </w:r>
            <w:r>
              <w:rPr>
                <w:color w:val="000000"/>
              </w:rPr>
              <w:t>son especialmente útiles para mostrar tendencias a lo largo de un periodo de tiempo. Un gráfico de línea permite mostrar una o varias series de datos en la misma figura permitiendo así comparar sus comportamientos.</w:t>
            </w:r>
          </w:p>
          <w:p w14:paraId="00000400" w14:textId="77777777" w:rsidR="003F393B" w:rsidRDefault="003F393B">
            <w:pPr>
              <w:spacing w:line="276" w:lineRule="auto"/>
              <w:rPr>
                <w:highlight w:val="yellow"/>
              </w:rPr>
            </w:pPr>
          </w:p>
        </w:tc>
        <w:tc>
          <w:tcPr>
            <w:tcW w:w="64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02" w14:textId="77777777" w:rsidR="003F393B" w:rsidRDefault="00842017">
            <w:pPr>
              <w:spacing w:line="276" w:lineRule="auto"/>
              <w:rPr>
                <w:color w:val="999999"/>
              </w:rPr>
            </w:pPr>
            <w:r>
              <w:rPr>
                <w:noProof/>
              </w:rPr>
              <w:drawing>
                <wp:inline distT="0" distB="0" distL="0" distR="0" wp14:anchorId="4B55DC43" wp14:editId="37EFC5FD">
                  <wp:extent cx="1866900" cy="1933575"/>
                  <wp:effectExtent l="0" t="0" r="0" b="0"/>
                  <wp:docPr id="360" name="image50.jpg" descr="Bar graph"/>
                  <wp:cNvGraphicFramePr/>
                  <a:graphic xmlns:a="http://schemas.openxmlformats.org/drawingml/2006/main">
                    <a:graphicData uri="http://schemas.openxmlformats.org/drawingml/2006/picture">
                      <pic:pic xmlns:pic="http://schemas.openxmlformats.org/drawingml/2006/picture">
                        <pic:nvPicPr>
                          <pic:cNvPr id="0" name="image50.jpg" descr="Bar graph"/>
                          <pic:cNvPicPr preferRelativeResize="0"/>
                        </pic:nvPicPr>
                        <pic:blipFill>
                          <a:blip r:embed="rId105"/>
                          <a:srcRect/>
                          <a:stretch>
                            <a:fillRect/>
                          </a:stretch>
                        </pic:blipFill>
                        <pic:spPr>
                          <a:xfrm>
                            <a:off x="0" y="0"/>
                            <a:ext cx="1866900" cy="1933575"/>
                          </a:xfrm>
                          <a:prstGeom prst="rect">
                            <a:avLst/>
                          </a:prstGeom>
                          <a:ln/>
                        </pic:spPr>
                      </pic:pic>
                    </a:graphicData>
                  </a:graphic>
                </wp:inline>
              </w:drawing>
            </w:r>
          </w:p>
          <w:p w14:paraId="00000403" w14:textId="77777777" w:rsidR="003F393B" w:rsidRDefault="00842017">
            <w:pPr>
              <w:spacing w:line="276" w:lineRule="auto"/>
            </w:pPr>
            <w:r>
              <w:rPr>
                <w:color w:val="999999"/>
              </w:rPr>
              <w:t xml:space="preserve"> </w:t>
            </w:r>
            <w:r>
              <w:rPr>
                <w:b/>
                <w:color w:val="000000"/>
              </w:rPr>
              <w:t>Fuente:</w:t>
            </w:r>
            <w:r>
              <w:rPr>
                <w:b/>
                <w:color w:val="FF0000"/>
              </w:rPr>
              <w:t xml:space="preserve"> </w:t>
            </w:r>
            <w:hyperlink r:id="rId106">
              <w:r>
                <w:rPr>
                  <w:color w:val="0000FF"/>
                  <w:u w:val="single"/>
                </w:rPr>
                <w:t>https://img.freepik.com/free-vector/bar-graph_52683-9732.jpg</w:t>
              </w:r>
            </w:hyperlink>
            <w:r>
              <w:t xml:space="preserve"> </w:t>
            </w:r>
          </w:p>
          <w:p w14:paraId="00000404" w14:textId="77777777" w:rsidR="003F393B" w:rsidRDefault="003F393B">
            <w:pPr>
              <w:spacing w:line="276" w:lineRule="auto"/>
              <w:rPr>
                <w:color w:val="666666"/>
              </w:rPr>
            </w:pPr>
          </w:p>
          <w:p w14:paraId="00000405" w14:textId="77777777" w:rsidR="003F393B" w:rsidRDefault="00842017">
            <w:pPr>
              <w:spacing w:line="276" w:lineRule="auto"/>
              <w:rPr>
                <w:color w:val="666666"/>
              </w:rPr>
            </w:pPr>
            <w:r>
              <w:rPr>
                <w:b/>
                <w:color w:val="666666"/>
              </w:rPr>
              <w:t>Imagen:</w:t>
            </w:r>
            <w:r>
              <w:rPr>
                <w:color w:val="666666"/>
              </w:rPr>
              <w:t xml:space="preserve"> </w:t>
            </w:r>
            <w:r>
              <w:t>228131_i_37</w:t>
            </w:r>
          </w:p>
          <w:p w14:paraId="00000406" w14:textId="77777777" w:rsidR="003F393B" w:rsidRDefault="00842017">
            <w:pPr>
              <w:spacing w:line="276" w:lineRule="auto"/>
              <w:rPr>
                <w:color w:val="FF0000"/>
              </w:rPr>
            </w:pPr>
            <w:r>
              <w:rPr>
                <w:color w:val="FF0000"/>
              </w:rPr>
              <w:t xml:space="preserve"> </w:t>
            </w:r>
          </w:p>
        </w:tc>
      </w:tr>
      <w:tr w:rsidR="003F393B" w14:paraId="2E9FBE29" w14:textId="77777777">
        <w:trPr>
          <w:trHeight w:val="510"/>
        </w:trPr>
        <w:tc>
          <w:tcPr>
            <w:tcW w:w="819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07" w14:textId="77777777" w:rsidR="003F393B" w:rsidRDefault="00842017">
            <w:pPr>
              <w:spacing w:line="276" w:lineRule="auto"/>
              <w:rPr>
                <w:b/>
                <w:color w:val="999999"/>
              </w:rPr>
            </w:pPr>
            <w:r>
              <w:rPr>
                <w:b/>
                <w:color w:val="999999"/>
              </w:rPr>
              <w:t>Verdadero</w:t>
            </w:r>
          </w:p>
          <w:p w14:paraId="00000408" w14:textId="77777777" w:rsidR="003F393B" w:rsidRDefault="00842017">
            <w:pPr>
              <w:spacing w:line="276" w:lineRule="auto"/>
            </w:pPr>
            <w:r>
              <w:t xml:space="preserve">Retroalimentación: </w:t>
            </w:r>
          </w:p>
          <w:p w14:paraId="00000409" w14:textId="77777777" w:rsidR="003F393B" w:rsidRDefault="00842017">
            <w:pPr>
              <w:spacing w:line="276" w:lineRule="auto"/>
              <w:rPr>
                <w:b/>
                <w:color w:val="999999"/>
              </w:rPr>
            </w:pPr>
            <w:r>
              <w:t>¡Incorrecto! Se recomienda revisar nuevamente la sección de: selección de gráficos según el tipo de datos.</w:t>
            </w:r>
          </w:p>
        </w:tc>
        <w:tc>
          <w:tcPr>
            <w:tcW w:w="64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0B" w14:textId="77777777" w:rsidR="003F393B" w:rsidRDefault="00842017">
            <w:pPr>
              <w:spacing w:line="276" w:lineRule="auto"/>
              <w:rPr>
                <w:b/>
                <w:color w:val="999999"/>
              </w:rPr>
            </w:pPr>
            <w:r>
              <w:rPr>
                <w:b/>
                <w:color w:val="999999"/>
                <w:highlight w:val="yellow"/>
              </w:rPr>
              <w:t>Falso (correcto)</w:t>
            </w:r>
          </w:p>
          <w:p w14:paraId="0000040C" w14:textId="77777777" w:rsidR="003F393B" w:rsidRDefault="00842017">
            <w:pPr>
              <w:spacing w:line="276" w:lineRule="auto"/>
            </w:pPr>
            <w:r>
              <w:t xml:space="preserve">Retroalimentación: </w:t>
            </w:r>
          </w:p>
          <w:p w14:paraId="0000040D" w14:textId="77777777" w:rsidR="003F393B" w:rsidRDefault="00842017">
            <w:pPr>
              <w:spacing w:line="276" w:lineRule="auto"/>
              <w:rPr>
                <w:b/>
                <w:color w:val="999999"/>
              </w:rPr>
            </w:pPr>
            <w:r>
              <w:t>La descripción corresponde a los gráficos de línea que se utilizan generalmente para representar datos continuos.</w:t>
            </w:r>
          </w:p>
        </w:tc>
      </w:tr>
      <w:tr w:rsidR="003F393B" w14:paraId="414F00FD" w14:textId="77777777">
        <w:trPr>
          <w:trHeight w:val="510"/>
        </w:trPr>
        <w:tc>
          <w:tcPr>
            <w:tcW w:w="819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0E" w14:textId="77777777" w:rsidR="003F393B" w:rsidRDefault="00842017">
            <w:pPr>
              <w:spacing w:line="276" w:lineRule="auto"/>
              <w:rPr>
                <w:highlight w:val="yellow"/>
              </w:rPr>
            </w:pPr>
            <w:r>
              <w:lastRenderedPageBreak/>
              <w:t xml:space="preserve">5. </w:t>
            </w:r>
            <w:r>
              <w:rPr>
                <w:color w:val="000000"/>
              </w:rPr>
              <w:t>Un mapa de calor (</w:t>
            </w:r>
            <w:proofErr w:type="spellStart"/>
            <w:r>
              <w:rPr>
                <w:i/>
                <w:color w:val="000000"/>
              </w:rPr>
              <w:t>heatmap</w:t>
            </w:r>
            <w:proofErr w:type="spellEnd"/>
            <w:r>
              <w:rPr>
                <w:color w:val="000000"/>
              </w:rPr>
              <w:t xml:space="preserve"> en inglés) es una forma de visualización en formato tabular donde, además de los números, se utiliza el color de las celdas para transmitir la magnitud relativa de los valores.</w:t>
            </w:r>
          </w:p>
          <w:p w14:paraId="0000040F" w14:textId="77777777" w:rsidR="003F393B" w:rsidRDefault="003F393B">
            <w:pPr>
              <w:spacing w:line="276" w:lineRule="auto"/>
              <w:rPr>
                <w:highlight w:val="yellow"/>
              </w:rPr>
            </w:pPr>
          </w:p>
        </w:tc>
        <w:tc>
          <w:tcPr>
            <w:tcW w:w="64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11" w14:textId="77777777" w:rsidR="003F393B" w:rsidRDefault="00842017">
            <w:pPr>
              <w:spacing w:line="276" w:lineRule="auto"/>
              <w:rPr>
                <w:color w:val="999999"/>
              </w:rPr>
            </w:pPr>
            <w:r>
              <w:rPr>
                <w:noProof/>
              </w:rPr>
              <w:drawing>
                <wp:inline distT="0" distB="0" distL="0" distR="0" wp14:anchorId="048B57FA" wp14:editId="70BAB5DC">
                  <wp:extent cx="2173494" cy="1433112"/>
                  <wp:effectExtent l="0" t="0" r="0" b="0"/>
                  <wp:docPr id="361" name="image43.jpg" descr="Background of stock heatmap on the monitor in predominantly red"/>
                  <wp:cNvGraphicFramePr/>
                  <a:graphic xmlns:a="http://schemas.openxmlformats.org/drawingml/2006/main">
                    <a:graphicData uri="http://schemas.openxmlformats.org/drawingml/2006/picture">
                      <pic:pic xmlns:pic="http://schemas.openxmlformats.org/drawingml/2006/picture">
                        <pic:nvPicPr>
                          <pic:cNvPr id="0" name="image43.jpg" descr="Background of stock heatmap on the monitor in predominantly red"/>
                          <pic:cNvPicPr preferRelativeResize="0"/>
                        </pic:nvPicPr>
                        <pic:blipFill>
                          <a:blip r:embed="rId107"/>
                          <a:srcRect/>
                          <a:stretch>
                            <a:fillRect/>
                          </a:stretch>
                        </pic:blipFill>
                        <pic:spPr>
                          <a:xfrm>
                            <a:off x="0" y="0"/>
                            <a:ext cx="2173494" cy="1433112"/>
                          </a:xfrm>
                          <a:prstGeom prst="rect">
                            <a:avLst/>
                          </a:prstGeom>
                          <a:ln/>
                        </pic:spPr>
                      </pic:pic>
                    </a:graphicData>
                  </a:graphic>
                </wp:inline>
              </w:drawing>
            </w:r>
          </w:p>
          <w:p w14:paraId="00000412" w14:textId="77777777" w:rsidR="003F393B" w:rsidRDefault="00842017">
            <w:pPr>
              <w:spacing w:line="276" w:lineRule="auto"/>
            </w:pPr>
            <w:r>
              <w:rPr>
                <w:color w:val="999999"/>
              </w:rPr>
              <w:t xml:space="preserve"> </w:t>
            </w:r>
            <w:r>
              <w:rPr>
                <w:b/>
                <w:color w:val="000000"/>
              </w:rPr>
              <w:t>Fuente:</w:t>
            </w:r>
            <w:r>
              <w:rPr>
                <w:b/>
                <w:color w:val="FF0000"/>
              </w:rPr>
              <w:t xml:space="preserve"> </w:t>
            </w:r>
            <w:hyperlink r:id="rId108">
              <w:r>
                <w:rPr>
                  <w:color w:val="0000FF"/>
                  <w:u w:val="single"/>
                </w:rPr>
                <w:t>https://img.freepik.com/premium-photo/background-stock-heatmap-monitor-predominantly-red_98862-3889.jpg?w=740</w:t>
              </w:r>
            </w:hyperlink>
            <w:r>
              <w:t xml:space="preserve"> </w:t>
            </w:r>
          </w:p>
          <w:p w14:paraId="00000413" w14:textId="77777777" w:rsidR="003F393B" w:rsidRDefault="003F393B">
            <w:pPr>
              <w:spacing w:line="276" w:lineRule="auto"/>
              <w:rPr>
                <w:color w:val="666666"/>
              </w:rPr>
            </w:pPr>
          </w:p>
          <w:p w14:paraId="00000414" w14:textId="77777777" w:rsidR="003F393B" w:rsidRDefault="00842017">
            <w:pPr>
              <w:spacing w:line="276" w:lineRule="auto"/>
              <w:rPr>
                <w:color w:val="666666"/>
              </w:rPr>
            </w:pPr>
            <w:r>
              <w:rPr>
                <w:b/>
                <w:color w:val="666666"/>
              </w:rPr>
              <w:t>Imagen:</w:t>
            </w:r>
            <w:r>
              <w:rPr>
                <w:color w:val="666666"/>
              </w:rPr>
              <w:t xml:space="preserve"> </w:t>
            </w:r>
            <w:r>
              <w:t>228131_i_38</w:t>
            </w:r>
          </w:p>
          <w:p w14:paraId="00000415" w14:textId="77777777" w:rsidR="003F393B" w:rsidRDefault="00842017">
            <w:pPr>
              <w:spacing w:line="276" w:lineRule="auto"/>
              <w:rPr>
                <w:color w:val="FF0000"/>
              </w:rPr>
            </w:pPr>
            <w:r>
              <w:rPr>
                <w:color w:val="FF0000"/>
              </w:rPr>
              <w:t xml:space="preserve"> </w:t>
            </w:r>
          </w:p>
        </w:tc>
      </w:tr>
      <w:tr w:rsidR="003F393B" w14:paraId="0EE5B870" w14:textId="77777777">
        <w:trPr>
          <w:trHeight w:val="510"/>
        </w:trPr>
        <w:tc>
          <w:tcPr>
            <w:tcW w:w="819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16" w14:textId="77777777" w:rsidR="003F393B" w:rsidRDefault="00842017">
            <w:pPr>
              <w:spacing w:line="276" w:lineRule="auto"/>
              <w:rPr>
                <w:b/>
                <w:color w:val="999999"/>
              </w:rPr>
            </w:pPr>
            <w:r>
              <w:rPr>
                <w:b/>
                <w:color w:val="999999"/>
                <w:highlight w:val="yellow"/>
              </w:rPr>
              <w:t>Verdadero (Correcto)</w:t>
            </w:r>
          </w:p>
          <w:p w14:paraId="00000417" w14:textId="77777777" w:rsidR="003F393B" w:rsidRDefault="00842017">
            <w:pPr>
              <w:spacing w:line="276" w:lineRule="auto"/>
            </w:pPr>
            <w:r>
              <w:t xml:space="preserve">Retroalimentación: </w:t>
            </w:r>
          </w:p>
          <w:p w14:paraId="00000418" w14:textId="77777777" w:rsidR="003F393B" w:rsidRDefault="00842017">
            <w:pPr>
              <w:spacing w:line="276" w:lineRule="auto"/>
              <w:rPr>
                <w:b/>
                <w:color w:val="999999"/>
              </w:rPr>
            </w:pPr>
            <w:r>
              <w:t xml:space="preserve">¡Correcto! </w:t>
            </w:r>
            <w:r>
              <w:rPr>
                <w:color w:val="000000"/>
              </w:rPr>
              <w:t>en los mapas de calor se puede usar la saturación del color para proporcionar pistas visuales que ayuden a localizar fácilmente los puntos de interés (valores límites, por ejemplo).</w:t>
            </w:r>
          </w:p>
        </w:tc>
        <w:tc>
          <w:tcPr>
            <w:tcW w:w="64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1A" w14:textId="77777777" w:rsidR="003F393B" w:rsidRDefault="00842017">
            <w:pPr>
              <w:spacing w:line="276" w:lineRule="auto"/>
              <w:rPr>
                <w:b/>
                <w:color w:val="999999"/>
              </w:rPr>
            </w:pPr>
            <w:r>
              <w:rPr>
                <w:b/>
                <w:color w:val="999999"/>
              </w:rPr>
              <w:t>Falso</w:t>
            </w:r>
          </w:p>
          <w:p w14:paraId="0000041B" w14:textId="77777777" w:rsidR="003F393B" w:rsidRDefault="00842017">
            <w:pPr>
              <w:spacing w:line="276" w:lineRule="auto"/>
            </w:pPr>
            <w:r>
              <w:t xml:space="preserve">Retroalimentación: </w:t>
            </w:r>
          </w:p>
          <w:p w14:paraId="0000041C" w14:textId="77777777" w:rsidR="003F393B" w:rsidRDefault="00842017">
            <w:pPr>
              <w:spacing w:line="276" w:lineRule="auto"/>
              <w:rPr>
                <w:b/>
                <w:color w:val="999999"/>
              </w:rPr>
            </w:pPr>
            <w:r>
              <w:t>¡Incorrecto! Se recomienda revisar nuevamente la sección de: selección de gráficos según el tipo de datos.</w:t>
            </w:r>
          </w:p>
        </w:tc>
      </w:tr>
      <w:tr w:rsidR="003F393B" w14:paraId="53F27CEB" w14:textId="77777777">
        <w:trPr>
          <w:trHeight w:val="510"/>
        </w:trPr>
        <w:tc>
          <w:tcPr>
            <w:tcW w:w="819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1D" w14:textId="77777777" w:rsidR="003F393B" w:rsidRDefault="000A2761">
            <w:pPr>
              <w:spacing w:line="276" w:lineRule="auto"/>
              <w:rPr>
                <w:color w:val="FF0000"/>
                <w:highlight w:val="yellow"/>
              </w:rPr>
            </w:pPr>
            <w:sdt>
              <w:sdtPr>
                <w:tag w:val="goog_rdk_11"/>
                <w:id w:val="1002624238"/>
              </w:sdtPr>
              <w:sdtContent/>
            </w:sdt>
            <w:r w:rsidR="00842017" w:rsidRPr="00C76AC7">
              <w:rPr>
                <w:color w:val="000000" w:themeColor="text1"/>
              </w:rPr>
              <w:t>6.  Esta gráfica representa un tipo de visualización llamado “diagrama de caja”.</w:t>
            </w:r>
          </w:p>
          <w:p w14:paraId="0000041E" w14:textId="77777777" w:rsidR="003F393B" w:rsidRDefault="003F393B">
            <w:pPr>
              <w:spacing w:line="276" w:lineRule="auto"/>
              <w:rPr>
                <w:color w:val="FF0000"/>
                <w:highlight w:val="yellow"/>
              </w:rPr>
            </w:pPr>
          </w:p>
        </w:tc>
        <w:tc>
          <w:tcPr>
            <w:tcW w:w="64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20" w14:textId="77777777" w:rsidR="003F393B" w:rsidRDefault="003F393B">
            <w:pPr>
              <w:spacing w:line="276" w:lineRule="auto"/>
              <w:rPr>
                <w:color w:val="999999"/>
              </w:rPr>
            </w:pPr>
          </w:p>
          <w:p w14:paraId="00000421" w14:textId="77777777" w:rsidR="003F393B" w:rsidRDefault="00842017">
            <w:pPr>
              <w:spacing w:line="276" w:lineRule="auto"/>
              <w:rPr>
                <w:color w:val="999999"/>
              </w:rPr>
            </w:pPr>
            <w:r>
              <w:rPr>
                <w:color w:val="999999"/>
              </w:rPr>
              <w:lastRenderedPageBreak/>
              <w:t xml:space="preserve"> </w:t>
            </w:r>
            <w:sdt>
              <w:sdtPr>
                <w:tag w:val="goog_rdk_12"/>
                <w:id w:val="1436088322"/>
              </w:sdtPr>
              <w:sdtContent/>
            </w:sdt>
            <w:r>
              <w:rPr>
                <w:noProof/>
                <w:color w:val="000000"/>
              </w:rPr>
              <w:drawing>
                <wp:inline distT="0" distB="0" distL="0" distR="0" wp14:anchorId="45DFA0EC" wp14:editId="2F2D5C12">
                  <wp:extent cx="1524000" cy="1943100"/>
                  <wp:effectExtent l="0" t="0" r="0" b="0"/>
                  <wp:docPr id="36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1524000" cy="1943100"/>
                          </a:xfrm>
                          <a:prstGeom prst="rect">
                            <a:avLst/>
                          </a:prstGeom>
                          <a:ln/>
                        </pic:spPr>
                      </pic:pic>
                    </a:graphicData>
                  </a:graphic>
                </wp:inline>
              </w:drawing>
            </w:r>
          </w:p>
          <w:p w14:paraId="00000422" w14:textId="77777777" w:rsidR="003F393B" w:rsidRDefault="00842017">
            <w:pPr>
              <w:spacing w:line="276" w:lineRule="auto"/>
            </w:pPr>
            <w:r>
              <w:rPr>
                <w:b/>
                <w:color w:val="000000"/>
              </w:rPr>
              <w:t>Fuente:</w:t>
            </w:r>
            <w:r>
              <w:rPr>
                <w:b/>
                <w:color w:val="FF0000"/>
              </w:rPr>
              <w:t xml:space="preserve"> </w:t>
            </w:r>
            <w:hyperlink r:id="rId109">
              <w:r>
                <w:rPr>
                  <w:color w:val="0000FF"/>
                  <w:u w:val="single"/>
                </w:rPr>
                <w:t>https://pro.arcgis.com/es/pro-app/latest/help/analysis/geoprocessing/charts/GUID-0E2C3730-C535-40CD-8152-80D794A996A7-web.png</w:t>
              </w:r>
            </w:hyperlink>
            <w:r>
              <w:t xml:space="preserve"> </w:t>
            </w:r>
          </w:p>
          <w:p w14:paraId="00000423" w14:textId="77777777" w:rsidR="003F393B" w:rsidRDefault="003F393B">
            <w:pPr>
              <w:spacing w:line="276" w:lineRule="auto"/>
              <w:rPr>
                <w:color w:val="666666"/>
              </w:rPr>
            </w:pPr>
          </w:p>
          <w:p w14:paraId="00000424" w14:textId="77777777" w:rsidR="003F393B" w:rsidRDefault="00842017">
            <w:pPr>
              <w:spacing w:line="276" w:lineRule="auto"/>
              <w:rPr>
                <w:color w:val="666666"/>
              </w:rPr>
            </w:pPr>
            <w:r>
              <w:rPr>
                <w:b/>
                <w:color w:val="666666"/>
              </w:rPr>
              <w:t>Imagen:</w:t>
            </w:r>
            <w:r>
              <w:rPr>
                <w:color w:val="666666"/>
              </w:rPr>
              <w:t xml:space="preserve"> </w:t>
            </w:r>
            <w:r>
              <w:t>228131_i_39</w:t>
            </w:r>
          </w:p>
          <w:p w14:paraId="00000425" w14:textId="77777777" w:rsidR="003F393B" w:rsidRDefault="00842017">
            <w:pPr>
              <w:spacing w:line="276" w:lineRule="auto"/>
              <w:rPr>
                <w:color w:val="FF0000"/>
              </w:rPr>
            </w:pPr>
            <w:r>
              <w:rPr>
                <w:color w:val="FF0000"/>
              </w:rPr>
              <w:t xml:space="preserve"> </w:t>
            </w:r>
          </w:p>
        </w:tc>
      </w:tr>
      <w:tr w:rsidR="003F393B" w14:paraId="18AF1472" w14:textId="77777777">
        <w:trPr>
          <w:trHeight w:val="510"/>
        </w:trPr>
        <w:tc>
          <w:tcPr>
            <w:tcW w:w="819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26" w14:textId="77777777" w:rsidR="003F393B" w:rsidRDefault="00842017">
            <w:pPr>
              <w:spacing w:line="276" w:lineRule="auto"/>
              <w:rPr>
                <w:b/>
                <w:color w:val="999999"/>
              </w:rPr>
            </w:pPr>
            <w:r>
              <w:rPr>
                <w:b/>
                <w:color w:val="999999"/>
                <w:highlight w:val="yellow"/>
              </w:rPr>
              <w:lastRenderedPageBreak/>
              <w:t>Verdadero (Correcto)</w:t>
            </w:r>
          </w:p>
          <w:p w14:paraId="00000427" w14:textId="77777777" w:rsidR="003F393B" w:rsidRDefault="00842017">
            <w:pPr>
              <w:spacing w:line="276" w:lineRule="auto"/>
            </w:pPr>
            <w:r>
              <w:t xml:space="preserve">Retroalimentación: </w:t>
            </w:r>
          </w:p>
          <w:p w14:paraId="00000428" w14:textId="77777777" w:rsidR="003F393B" w:rsidRDefault="00842017">
            <w:pPr>
              <w:spacing w:line="276" w:lineRule="auto"/>
              <w:rPr>
                <w:b/>
                <w:color w:val="999999"/>
              </w:rPr>
            </w:pPr>
            <w:r>
              <w:t xml:space="preserve">¡Correcto! </w:t>
            </w:r>
            <w:r>
              <w:rPr>
                <w:color w:val="000000"/>
              </w:rPr>
              <w:t>El diagrama de caja (</w:t>
            </w:r>
            <w:r>
              <w:rPr>
                <w:i/>
                <w:color w:val="000000"/>
              </w:rPr>
              <w:t xml:space="preserve">box </w:t>
            </w:r>
            <w:proofErr w:type="spellStart"/>
            <w:r>
              <w:rPr>
                <w:i/>
                <w:color w:val="000000"/>
              </w:rPr>
              <w:t>plot</w:t>
            </w:r>
            <w:proofErr w:type="spellEnd"/>
            <w:r>
              <w:rPr>
                <w:color w:val="000000"/>
              </w:rPr>
              <w:t xml:space="preserve"> en inglés) es un tipo de gráfico que permite visualizar y comparar la distribución y la tendencia central de valores numéricos mediante sus cuartiles.</w:t>
            </w:r>
          </w:p>
        </w:tc>
        <w:tc>
          <w:tcPr>
            <w:tcW w:w="64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2A" w14:textId="77777777" w:rsidR="003F393B" w:rsidRDefault="00842017">
            <w:pPr>
              <w:spacing w:line="276" w:lineRule="auto"/>
              <w:rPr>
                <w:b/>
                <w:color w:val="999999"/>
              </w:rPr>
            </w:pPr>
            <w:r>
              <w:rPr>
                <w:b/>
                <w:color w:val="999999"/>
              </w:rPr>
              <w:t>Falso</w:t>
            </w:r>
          </w:p>
          <w:p w14:paraId="0000042B" w14:textId="77777777" w:rsidR="003F393B" w:rsidRDefault="00842017">
            <w:pPr>
              <w:spacing w:line="276" w:lineRule="auto"/>
            </w:pPr>
            <w:r>
              <w:t xml:space="preserve">Retroalimentación: </w:t>
            </w:r>
          </w:p>
          <w:p w14:paraId="0000042C" w14:textId="77777777" w:rsidR="003F393B" w:rsidRDefault="00842017">
            <w:pPr>
              <w:spacing w:line="276" w:lineRule="auto"/>
              <w:rPr>
                <w:b/>
                <w:color w:val="999999"/>
              </w:rPr>
            </w:pPr>
            <w:r>
              <w:t>¡Incorrecto! Se recomienda revisar nuevamente la sección de: selección de gráficos según el tipo de datos.</w:t>
            </w:r>
          </w:p>
        </w:tc>
      </w:tr>
      <w:tr w:rsidR="003F393B" w14:paraId="0FB0216C" w14:textId="77777777">
        <w:trPr>
          <w:trHeight w:val="510"/>
        </w:trPr>
        <w:tc>
          <w:tcPr>
            <w:tcW w:w="819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2D" w14:textId="77777777" w:rsidR="003F393B" w:rsidRPr="00C76AC7" w:rsidRDefault="00842017">
            <w:pPr>
              <w:spacing w:line="276" w:lineRule="auto"/>
              <w:rPr>
                <w:color w:val="000000" w:themeColor="text1"/>
                <w:highlight w:val="yellow"/>
              </w:rPr>
            </w:pPr>
            <w:r w:rsidRPr="00C76AC7">
              <w:rPr>
                <w:color w:val="000000" w:themeColor="text1"/>
              </w:rPr>
              <w:lastRenderedPageBreak/>
              <w:t>7. Microsoft Excel NO es una herramienta utilizada para la visualización de datos.</w:t>
            </w:r>
          </w:p>
          <w:p w14:paraId="0000042E" w14:textId="77777777" w:rsidR="003F393B" w:rsidRDefault="003F393B">
            <w:pPr>
              <w:spacing w:line="276" w:lineRule="auto"/>
              <w:rPr>
                <w:highlight w:val="yellow"/>
              </w:rPr>
            </w:pPr>
          </w:p>
        </w:tc>
        <w:tc>
          <w:tcPr>
            <w:tcW w:w="64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30" w14:textId="77777777" w:rsidR="003F393B" w:rsidRDefault="00842017">
            <w:pPr>
              <w:spacing w:line="276" w:lineRule="auto"/>
              <w:rPr>
                <w:color w:val="999999"/>
              </w:rPr>
            </w:pPr>
            <w:r>
              <w:rPr>
                <w:noProof/>
              </w:rPr>
              <w:drawing>
                <wp:inline distT="0" distB="0" distL="0" distR="0" wp14:anchorId="7A31EC50" wp14:editId="6843A7BB">
                  <wp:extent cx="1752600" cy="1962150"/>
                  <wp:effectExtent l="0" t="0" r="0" b="0"/>
                  <wp:docPr id="363" name="image54.jpg" descr="Spreadsheets concept illustration"/>
                  <wp:cNvGraphicFramePr/>
                  <a:graphic xmlns:a="http://schemas.openxmlformats.org/drawingml/2006/main">
                    <a:graphicData uri="http://schemas.openxmlformats.org/drawingml/2006/picture">
                      <pic:pic xmlns:pic="http://schemas.openxmlformats.org/drawingml/2006/picture">
                        <pic:nvPicPr>
                          <pic:cNvPr id="0" name="image54.jpg" descr="Spreadsheets concept illustration"/>
                          <pic:cNvPicPr preferRelativeResize="0"/>
                        </pic:nvPicPr>
                        <pic:blipFill>
                          <a:blip r:embed="rId110"/>
                          <a:srcRect/>
                          <a:stretch>
                            <a:fillRect/>
                          </a:stretch>
                        </pic:blipFill>
                        <pic:spPr>
                          <a:xfrm>
                            <a:off x="0" y="0"/>
                            <a:ext cx="1752600" cy="1962150"/>
                          </a:xfrm>
                          <a:prstGeom prst="rect">
                            <a:avLst/>
                          </a:prstGeom>
                          <a:ln/>
                        </pic:spPr>
                      </pic:pic>
                    </a:graphicData>
                  </a:graphic>
                </wp:inline>
              </w:drawing>
            </w:r>
          </w:p>
          <w:p w14:paraId="00000431" w14:textId="77777777" w:rsidR="003F393B" w:rsidRDefault="00842017">
            <w:pPr>
              <w:spacing w:line="276" w:lineRule="auto"/>
            </w:pPr>
            <w:r>
              <w:rPr>
                <w:color w:val="999999"/>
              </w:rPr>
              <w:t xml:space="preserve"> </w:t>
            </w:r>
            <w:r>
              <w:rPr>
                <w:b/>
                <w:color w:val="000000"/>
              </w:rPr>
              <w:t>Fuente:</w:t>
            </w:r>
            <w:r>
              <w:rPr>
                <w:b/>
                <w:color w:val="FF0000"/>
              </w:rPr>
              <w:t xml:space="preserve"> </w:t>
            </w:r>
            <w:hyperlink r:id="rId111">
              <w:r>
                <w:rPr>
                  <w:color w:val="0000FF"/>
                  <w:u w:val="single"/>
                </w:rPr>
                <w:t>https://img.freepik.com/free-vector/spreadsheets-concept-illustration_114360-945.jpg</w:t>
              </w:r>
            </w:hyperlink>
            <w:r>
              <w:t xml:space="preserve"> </w:t>
            </w:r>
          </w:p>
          <w:p w14:paraId="00000432" w14:textId="77777777" w:rsidR="003F393B" w:rsidRDefault="00842017">
            <w:pPr>
              <w:spacing w:line="276" w:lineRule="auto"/>
              <w:rPr>
                <w:b/>
                <w:color w:val="FF0000"/>
              </w:rPr>
            </w:pPr>
            <w:r>
              <w:rPr>
                <w:b/>
                <w:color w:val="666666"/>
              </w:rPr>
              <w:t>Imagen:</w:t>
            </w:r>
            <w:r>
              <w:rPr>
                <w:color w:val="666666"/>
              </w:rPr>
              <w:t xml:space="preserve"> </w:t>
            </w:r>
            <w:r>
              <w:t>228131_i_40</w:t>
            </w:r>
          </w:p>
        </w:tc>
      </w:tr>
      <w:tr w:rsidR="003F393B" w14:paraId="72FEF510" w14:textId="77777777">
        <w:trPr>
          <w:trHeight w:val="510"/>
        </w:trPr>
        <w:tc>
          <w:tcPr>
            <w:tcW w:w="819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33" w14:textId="77777777" w:rsidR="003F393B" w:rsidRDefault="00842017">
            <w:pPr>
              <w:spacing w:line="276" w:lineRule="auto"/>
              <w:rPr>
                <w:b/>
                <w:color w:val="999999"/>
              </w:rPr>
            </w:pPr>
            <w:r>
              <w:rPr>
                <w:b/>
                <w:color w:val="999999"/>
              </w:rPr>
              <w:t>Verdadero</w:t>
            </w:r>
          </w:p>
          <w:p w14:paraId="00000434" w14:textId="77777777" w:rsidR="003F393B" w:rsidRDefault="00842017">
            <w:pPr>
              <w:spacing w:line="276" w:lineRule="auto"/>
            </w:pPr>
            <w:r>
              <w:t xml:space="preserve">Retroalimentación: </w:t>
            </w:r>
          </w:p>
          <w:p w14:paraId="00000435" w14:textId="77777777" w:rsidR="003F393B" w:rsidRDefault="00842017">
            <w:pPr>
              <w:spacing w:line="276" w:lineRule="auto"/>
              <w:rPr>
                <w:b/>
                <w:color w:val="999999"/>
              </w:rPr>
            </w:pPr>
            <w:r>
              <w:t xml:space="preserve">¡Incorrecto! Se recomienda revisar nuevamente la sección de: </w:t>
            </w:r>
            <w:r>
              <w:rPr>
                <w:color w:val="000000"/>
              </w:rPr>
              <w:t>herramientas de creación de visualización (estáticas e interactivas).</w:t>
            </w:r>
          </w:p>
        </w:tc>
        <w:tc>
          <w:tcPr>
            <w:tcW w:w="64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37" w14:textId="77777777" w:rsidR="003F393B" w:rsidRDefault="00842017">
            <w:pPr>
              <w:spacing w:line="276" w:lineRule="auto"/>
              <w:rPr>
                <w:b/>
                <w:color w:val="999999"/>
              </w:rPr>
            </w:pPr>
            <w:r>
              <w:rPr>
                <w:b/>
                <w:color w:val="999999"/>
                <w:highlight w:val="yellow"/>
              </w:rPr>
              <w:t>Falso (correcto)</w:t>
            </w:r>
          </w:p>
          <w:p w14:paraId="00000438" w14:textId="77777777" w:rsidR="003F393B" w:rsidRPr="00C76AC7" w:rsidRDefault="00842017">
            <w:pPr>
              <w:spacing w:line="276" w:lineRule="auto"/>
              <w:rPr>
                <w:color w:val="000000" w:themeColor="text1"/>
              </w:rPr>
            </w:pPr>
            <w:r w:rsidRPr="00C76AC7">
              <w:rPr>
                <w:color w:val="000000" w:themeColor="text1"/>
              </w:rPr>
              <w:t xml:space="preserve">Retroalimentación: </w:t>
            </w:r>
          </w:p>
          <w:p w14:paraId="00000439" w14:textId="77777777" w:rsidR="003F393B" w:rsidRDefault="00842017">
            <w:pPr>
              <w:spacing w:line="276" w:lineRule="auto"/>
              <w:rPr>
                <w:b/>
                <w:color w:val="999999"/>
              </w:rPr>
            </w:pPr>
            <w:r w:rsidRPr="00C76AC7">
              <w:rPr>
                <w:color w:val="000000" w:themeColor="text1"/>
              </w:rPr>
              <w:t>¡Correcto! Excel permite de una forma sencilla y rápida crear visualizaciones a partir de los datos existentes y personalizarlos a gusto del usuario, pero tiene en su contra, que no está diseñado ni optimizado para manipular grandes cantidades de datos como puede ser requerido en la mayoría de los proyectos de ciencia de datos.</w:t>
            </w:r>
          </w:p>
        </w:tc>
      </w:tr>
      <w:tr w:rsidR="003F393B" w14:paraId="3A0C55EF" w14:textId="77777777">
        <w:trPr>
          <w:trHeight w:val="510"/>
        </w:trPr>
        <w:tc>
          <w:tcPr>
            <w:tcW w:w="819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3A" w14:textId="77777777" w:rsidR="003F393B" w:rsidRPr="00C76AC7" w:rsidRDefault="00842017">
            <w:pPr>
              <w:spacing w:line="276" w:lineRule="auto"/>
              <w:rPr>
                <w:color w:val="000000" w:themeColor="text1"/>
                <w:highlight w:val="yellow"/>
              </w:rPr>
            </w:pPr>
            <w:r w:rsidRPr="00C76AC7">
              <w:rPr>
                <w:color w:val="000000" w:themeColor="text1"/>
              </w:rPr>
              <w:lastRenderedPageBreak/>
              <w:t>8. La herramienta Google</w:t>
            </w:r>
            <w:r w:rsidRPr="00C76AC7">
              <w:rPr>
                <w:i/>
                <w:color w:val="000000" w:themeColor="text1"/>
              </w:rPr>
              <w:t xml:space="preserve"> </w:t>
            </w:r>
            <w:r w:rsidRPr="00C76AC7">
              <w:rPr>
                <w:color w:val="000000" w:themeColor="text1"/>
              </w:rPr>
              <w:t>Charts permite la creación de gráficos para usar de forma rápida en un sitio web propio.</w:t>
            </w:r>
          </w:p>
          <w:p w14:paraId="0000043B" w14:textId="77777777" w:rsidR="003F393B" w:rsidRDefault="003F393B">
            <w:pPr>
              <w:spacing w:line="276" w:lineRule="auto"/>
              <w:rPr>
                <w:highlight w:val="yellow"/>
              </w:rPr>
            </w:pPr>
          </w:p>
        </w:tc>
        <w:tc>
          <w:tcPr>
            <w:tcW w:w="64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3D" w14:textId="77777777" w:rsidR="003F393B" w:rsidRDefault="00842017">
            <w:pPr>
              <w:spacing w:line="276" w:lineRule="auto"/>
              <w:rPr>
                <w:color w:val="999999"/>
              </w:rPr>
            </w:pPr>
            <w:r>
              <w:rPr>
                <w:noProof/>
              </w:rPr>
              <w:drawing>
                <wp:inline distT="0" distB="0" distL="0" distR="0" wp14:anchorId="068695B7" wp14:editId="742A4CB8">
                  <wp:extent cx="2654300" cy="1504950"/>
                  <wp:effectExtent l="0" t="0" r="0" b="0"/>
                  <wp:docPr id="364" name="image63.jpg" descr="Dashboard business user panel"/>
                  <wp:cNvGraphicFramePr/>
                  <a:graphic xmlns:a="http://schemas.openxmlformats.org/drawingml/2006/main">
                    <a:graphicData uri="http://schemas.openxmlformats.org/drawingml/2006/picture">
                      <pic:pic xmlns:pic="http://schemas.openxmlformats.org/drawingml/2006/picture">
                        <pic:nvPicPr>
                          <pic:cNvPr id="0" name="image63.jpg" descr="Dashboard business user panel"/>
                          <pic:cNvPicPr preferRelativeResize="0"/>
                        </pic:nvPicPr>
                        <pic:blipFill>
                          <a:blip r:embed="rId112"/>
                          <a:srcRect/>
                          <a:stretch>
                            <a:fillRect/>
                          </a:stretch>
                        </pic:blipFill>
                        <pic:spPr>
                          <a:xfrm>
                            <a:off x="0" y="0"/>
                            <a:ext cx="2654300" cy="1504950"/>
                          </a:xfrm>
                          <a:prstGeom prst="rect">
                            <a:avLst/>
                          </a:prstGeom>
                          <a:ln/>
                        </pic:spPr>
                      </pic:pic>
                    </a:graphicData>
                  </a:graphic>
                </wp:inline>
              </w:drawing>
            </w:r>
          </w:p>
          <w:p w14:paraId="0000043E" w14:textId="77777777" w:rsidR="003F393B" w:rsidRDefault="00842017">
            <w:pPr>
              <w:spacing w:line="276" w:lineRule="auto"/>
            </w:pPr>
            <w:r>
              <w:rPr>
                <w:color w:val="999999"/>
              </w:rPr>
              <w:t xml:space="preserve"> </w:t>
            </w:r>
            <w:r>
              <w:rPr>
                <w:b/>
                <w:color w:val="000000"/>
              </w:rPr>
              <w:t>Fuente:</w:t>
            </w:r>
            <w:r>
              <w:rPr>
                <w:b/>
                <w:color w:val="FF0000"/>
              </w:rPr>
              <w:t xml:space="preserve"> </w:t>
            </w:r>
            <w:hyperlink r:id="rId113">
              <w:r>
                <w:rPr>
                  <w:color w:val="0000FF"/>
                  <w:u w:val="single"/>
                </w:rPr>
                <w:t>https://img.freepik.com/free-vector/dashboard-business-user-panel_23-2148368431.jpg</w:t>
              </w:r>
            </w:hyperlink>
            <w:r>
              <w:t xml:space="preserve"> </w:t>
            </w:r>
          </w:p>
          <w:p w14:paraId="0000043F" w14:textId="77777777" w:rsidR="003F393B" w:rsidRDefault="003F393B">
            <w:pPr>
              <w:spacing w:line="276" w:lineRule="auto"/>
              <w:rPr>
                <w:color w:val="666666"/>
              </w:rPr>
            </w:pPr>
          </w:p>
          <w:p w14:paraId="00000440" w14:textId="77777777" w:rsidR="003F393B" w:rsidRDefault="00842017">
            <w:pPr>
              <w:spacing w:line="276" w:lineRule="auto"/>
              <w:rPr>
                <w:color w:val="666666"/>
              </w:rPr>
            </w:pPr>
            <w:r>
              <w:rPr>
                <w:b/>
                <w:color w:val="666666"/>
              </w:rPr>
              <w:t>Imagen:</w:t>
            </w:r>
            <w:r>
              <w:rPr>
                <w:color w:val="666666"/>
              </w:rPr>
              <w:t xml:space="preserve"> </w:t>
            </w:r>
            <w:r>
              <w:t>228131_i_41</w:t>
            </w:r>
          </w:p>
          <w:p w14:paraId="00000441" w14:textId="77777777" w:rsidR="003F393B" w:rsidRDefault="00842017">
            <w:pPr>
              <w:spacing w:line="276" w:lineRule="auto"/>
              <w:rPr>
                <w:color w:val="FF0000"/>
              </w:rPr>
            </w:pPr>
            <w:r>
              <w:rPr>
                <w:color w:val="FF0000"/>
              </w:rPr>
              <w:t xml:space="preserve"> </w:t>
            </w:r>
          </w:p>
        </w:tc>
      </w:tr>
      <w:tr w:rsidR="003F393B" w14:paraId="064973B1" w14:textId="77777777">
        <w:trPr>
          <w:trHeight w:val="1359"/>
        </w:trPr>
        <w:tc>
          <w:tcPr>
            <w:tcW w:w="819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42" w14:textId="77777777" w:rsidR="003F393B" w:rsidRDefault="00842017">
            <w:pPr>
              <w:spacing w:line="276" w:lineRule="auto"/>
              <w:rPr>
                <w:b/>
                <w:color w:val="999999"/>
              </w:rPr>
            </w:pPr>
            <w:r>
              <w:rPr>
                <w:b/>
                <w:color w:val="999999"/>
                <w:highlight w:val="yellow"/>
              </w:rPr>
              <w:t>Verdadero (Correcto)</w:t>
            </w:r>
          </w:p>
          <w:p w14:paraId="00000443" w14:textId="77777777" w:rsidR="003F393B" w:rsidRPr="00C76AC7" w:rsidRDefault="00842017">
            <w:pPr>
              <w:spacing w:line="276" w:lineRule="auto"/>
              <w:rPr>
                <w:color w:val="000000" w:themeColor="text1"/>
              </w:rPr>
            </w:pPr>
            <w:r w:rsidRPr="00C76AC7">
              <w:rPr>
                <w:color w:val="000000" w:themeColor="text1"/>
              </w:rPr>
              <w:t xml:space="preserve">Retroalimentación: </w:t>
            </w:r>
          </w:p>
          <w:p w14:paraId="00000444" w14:textId="77777777" w:rsidR="003F393B" w:rsidRDefault="00842017">
            <w:pPr>
              <w:spacing w:line="276" w:lineRule="auto"/>
              <w:rPr>
                <w:b/>
                <w:color w:val="999999"/>
              </w:rPr>
            </w:pPr>
            <w:r w:rsidRPr="00C76AC7">
              <w:rPr>
                <w:color w:val="000000" w:themeColor="text1"/>
              </w:rPr>
              <w:t>¡Correcto! La galería de gráficos de Google Charts proporciona una gran cantidad de tipos de gráficos listos para usar. La forma más común de usar Google Charts es con JavaScript incrustado en la página web.</w:t>
            </w:r>
          </w:p>
        </w:tc>
        <w:tc>
          <w:tcPr>
            <w:tcW w:w="64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46" w14:textId="77777777" w:rsidR="003F393B" w:rsidRDefault="00842017">
            <w:pPr>
              <w:spacing w:line="276" w:lineRule="auto"/>
              <w:rPr>
                <w:b/>
                <w:color w:val="999999"/>
              </w:rPr>
            </w:pPr>
            <w:r>
              <w:rPr>
                <w:b/>
                <w:color w:val="999999"/>
              </w:rPr>
              <w:t>Falso</w:t>
            </w:r>
          </w:p>
          <w:p w14:paraId="00000447" w14:textId="77777777" w:rsidR="003F393B" w:rsidRDefault="00842017">
            <w:pPr>
              <w:spacing w:line="276" w:lineRule="auto"/>
            </w:pPr>
            <w:r>
              <w:t xml:space="preserve">Retroalimentación: </w:t>
            </w:r>
          </w:p>
          <w:p w14:paraId="00000448" w14:textId="77777777" w:rsidR="003F393B" w:rsidRDefault="00842017">
            <w:pPr>
              <w:spacing w:line="276" w:lineRule="auto"/>
              <w:rPr>
                <w:b/>
                <w:color w:val="999999"/>
              </w:rPr>
            </w:pPr>
            <w:r>
              <w:t xml:space="preserve">¡Incorrecto! Se recomienda revisar nuevamente la sección de: </w:t>
            </w:r>
            <w:r>
              <w:rPr>
                <w:color w:val="000000"/>
              </w:rPr>
              <w:t>herramientas de creación de visualización (estáticas e interactivas).</w:t>
            </w:r>
          </w:p>
        </w:tc>
      </w:tr>
      <w:tr w:rsidR="003F393B" w14:paraId="4AE7F3D0" w14:textId="77777777">
        <w:trPr>
          <w:trHeight w:val="510"/>
        </w:trPr>
        <w:tc>
          <w:tcPr>
            <w:tcW w:w="819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49" w14:textId="77777777" w:rsidR="003F393B" w:rsidRDefault="00842017">
            <w:pPr>
              <w:spacing w:line="276" w:lineRule="auto"/>
              <w:rPr>
                <w:highlight w:val="yellow"/>
              </w:rPr>
            </w:pPr>
            <w:r>
              <w:lastRenderedPageBreak/>
              <w:t xml:space="preserve">9. </w:t>
            </w:r>
            <w:r>
              <w:rPr>
                <w:color w:val="000000"/>
              </w:rPr>
              <w:t xml:space="preserve">Un </w:t>
            </w:r>
            <w:proofErr w:type="spellStart"/>
            <w:r>
              <w:rPr>
                <w:i/>
                <w:color w:val="000000"/>
              </w:rPr>
              <w:t>dashboard</w:t>
            </w:r>
            <w:proofErr w:type="spellEnd"/>
            <w:r>
              <w:rPr>
                <w:color w:val="000000"/>
              </w:rPr>
              <w:t xml:space="preserve"> (o tablero de control) es una herramienta para la gestión de la información que permite monitorear y analizar de forma visual y centralizada los indicadores claves de desempeño (</w:t>
            </w:r>
            <w:proofErr w:type="spellStart"/>
            <w:r>
              <w:rPr>
                <w:color w:val="000000"/>
              </w:rPr>
              <w:t>KPIs</w:t>
            </w:r>
            <w:proofErr w:type="spellEnd"/>
            <w:r>
              <w:rPr>
                <w:color w:val="000000"/>
              </w:rPr>
              <w:t>), métricas y demás datos importantes para la organización.</w:t>
            </w:r>
          </w:p>
          <w:p w14:paraId="0000044A" w14:textId="77777777" w:rsidR="003F393B" w:rsidRDefault="003F393B">
            <w:pPr>
              <w:spacing w:line="276" w:lineRule="auto"/>
              <w:rPr>
                <w:highlight w:val="yellow"/>
              </w:rPr>
            </w:pPr>
          </w:p>
        </w:tc>
        <w:tc>
          <w:tcPr>
            <w:tcW w:w="64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4C" w14:textId="77777777" w:rsidR="003F393B" w:rsidRDefault="00842017">
            <w:pPr>
              <w:spacing w:line="276" w:lineRule="auto"/>
              <w:jc w:val="center"/>
            </w:pPr>
            <w:r>
              <w:rPr>
                <w:noProof/>
              </w:rPr>
              <w:drawing>
                <wp:inline distT="0" distB="0" distL="0" distR="0" wp14:anchorId="15CE1460" wp14:editId="1DF05F26">
                  <wp:extent cx="1958848" cy="1518109"/>
                  <wp:effectExtent l="0" t="0" r="0" b="0"/>
                  <wp:docPr id="365" name="image47.jpg" descr="Interfaz de usuario del panel. Software de datos simple, diagramas de gráficos y HUD, paneles de administración. Infografía moderna de la interfaz de aplicaciones financieras. Estadística de visualización del diagrama de informes de ilustraciones"/>
                  <wp:cNvGraphicFramePr/>
                  <a:graphic xmlns:a="http://schemas.openxmlformats.org/drawingml/2006/main">
                    <a:graphicData uri="http://schemas.openxmlformats.org/drawingml/2006/picture">
                      <pic:pic xmlns:pic="http://schemas.openxmlformats.org/drawingml/2006/picture">
                        <pic:nvPicPr>
                          <pic:cNvPr id="0" name="image47.jpg" descr="Interfaz de usuario del panel. Software de datos simple, diagramas de gráficos y HUD, paneles de administración. Infografía moderna de la interfaz de aplicaciones financieras. Estadística de visualización del diagrama de informes de ilustraciones"/>
                          <pic:cNvPicPr preferRelativeResize="0"/>
                        </pic:nvPicPr>
                        <pic:blipFill>
                          <a:blip r:embed="rId114"/>
                          <a:srcRect/>
                          <a:stretch>
                            <a:fillRect/>
                          </a:stretch>
                        </pic:blipFill>
                        <pic:spPr>
                          <a:xfrm>
                            <a:off x="0" y="0"/>
                            <a:ext cx="1958848" cy="1518109"/>
                          </a:xfrm>
                          <a:prstGeom prst="rect">
                            <a:avLst/>
                          </a:prstGeom>
                          <a:ln/>
                        </pic:spPr>
                      </pic:pic>
                    </a:graphicData>
                  </a:graphic>
                </wp:inline>
              </w:drawing>
            </w:r>
          </w:p>
          <w:p w14:paraId="0000044D" w14:textId="77777777" w:rsidR="003F393B" w:rsidRDefault="00842017">
            <w:pPr>
              <w:spacing w:line="276" w:lineRule="auto"/>
            </w:pPr>
            <w:r>
              <w:rPr>
                <w:b/>
                <w:color w:val="000000"/>
              </w:rPr>
              <w:t>Fuente:</w:t>
            </w:r>
            <w:r>
              <w:rPr>
                <w:b/>
                <w:color w:val="FF0000"/>
              </w:rPr>
              <w:t xml:space="preserve"> </w:t>
            </w:r>
            <w:hyperlink r:id="rId115">
              <w:r>
                <w:rPr>
                  <w:b/>
                  <w:color w:val="0000FF"/>
                  <w:u w:val="single"/>
                </w:rPr>
                <w:t>https://www.shutterstock.com/es/image-illustration/dashboard-ui-simple-data-software-chart-1910372830</w:t>
              </w:r>
            </w:hyperlink>
            <w:r>
              <w:rPr>
                <w:b/>
                <w:color w:val="FF0000"/>
              </w:rPr>
              <w:t xml:space="preserve"> </w:t>
            </w:r>
          </w:p>
          <w:p w14:paraId="0000044E" w14:textId="77777777" w:rsidR="003F393B" w:rsidRDefault="003F393B">
            <w:pPr>
              <w:spacing w:line="276" w:lineRule="auto"/>
              <w:rPr>
                <w:color w:val="666666"/>
              </w:rPr>
            </w:pPr>
          </w:p>
          <w:p w14:paraId="0000044F" w14:textId="77777777" w:rsidR="003F393B" w:rsidRDefault="00842017">
            <w:pPr>
              <w:spacing w:line="276" w:lineRule="auto"/>
              <w:rPr>
                <w:color w:val="666666"/>
              </w:rPr>
            </w:pPr>
            <w:r>
              <w:rPr>
                <w:b/>
                <w:color w:val="666666"/>
              </w:rPr>
              <w:t>Imagen:</w:t>
            </w:r>
            <w:r>
              <w:rPr>
                <w:color w:val="666666"/>
              </w:rPr>
              <w:t xml:space="preserve"> </w:t>
            </w:r>
            <w:r>
              <w:t>228131_i_42</w:t>
            </w:r>
          </w:p>
          <w:p w14:paraId="00000450" w14:textId="77777777" w:rsidR="003F393B" w:rsidRDefault="003F393B">
            <w:pPr>
              <w:spacing w:line="276" w:lineRule="auto"/>
              <w:jc w:val="center"/>
              <w:rPr>
                <w:b/>
                <w:color w:val="FF0000"/>
              </w:rPr>
            </w:pPr>
          </w:p>
        </w:tc>
      </w:tr>
      <w:tr w:rsidR="003F393B" w14:paraId="3F815A57" w14:textId="77777777">
        <w:trPr>
          <w:trHeight w:val="510"/>
        </w:trPr>
        <w:tc>
          <w:tcPr>
            <w:tcW w:w="819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51" w14:textId="77777777" w:rsidR="003F393B" w:rsidRDefault="00842017">
            <w:pPr>
              <w:spacing w:line="276" w:lineRule="auto"/>
              <w:rPr>
                <w:b/>
                <w:color w:val="999999"/>
              </w:rPr>
            </w:pPr>
            <w:r>
              <w:rPr>
                <w:b/>
                <w:color w:val="999999"/>
                <w:highlight w:val="yellow"/>
              </w:rPr>
              <w:t>Verdadero (Correcto)</w:t>
            </w:r>
          </w:p>
          <w:p w14:paraId="00000452" w14:textId="77777777" w:rsidR="003F393B" w:rsidRDefault="00842017">
            <w:pPr>
              <w:spacing w:line="276" w:lineRule="auto"/>
            </w:pPr>
            <w:r>
              <w:t xml:space="preserve">Retroalimentación: </w:t>
            </w:r>
          </w:p>
          <w:p w14:paraId="00000453" w14:textId="77777777" w:rsidR="003F393B" w:rsidRDefault="00842017">
            <w:pPr>
              <w:spacing w:line="276" w:lineRule="auto"/>
              <w:rPr>
                <w:b/>
                <w:color w:val="999999"/>
              </w:rPr>
            </w:pPr>
            <w:r>
              <w:t xml:space="preserve">¡Correcto! Los </w:t>
            </w:r>
            <w:proofErr w:type="spellStart"/>
            <w:r>
              <w:rPr>
                <w:i/>
              </w:rPr>
              <w:t>dashboards</w:t>
            </w:r>
            <w:proofErr w:type="spellEnd"/>
            <w:r>
              <w:t xml:space="preserve"> recopilan los principales datos y los presenta a los </w:t>
            </w:r>
            <w:proofErr w:type="spellStart"/>
            <w:r>
              <w:rPr>
                <w:i/>
              </w:rPr>
              <w:t>stakeholders</w:t>
            </w:r>
            <w:proofErr w:type="spellEnd"/>
            <w:r>
              <w:t xml:space="preserve"> para que puedan consultar solo la información necesaria.</w:t>
            </w:r>
          </w:p>
        </w:tc>
        <w:tc>
          <w:tcPr>
            <w:tcW w:w="64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55" w14:textId="77777777" w:rsidR="003F393B" w:rsidRDefault="00842017">
            <w:pPr>
              <w:spacing w:line="276" w:lineRule="auto"/>
              <w:rPr>
                <w:b/>
                <w:color w:val="999999"/>
              </w:rPr>
            </w:pPr>
            <w:r>
              <w:rPr>
                <w:b/>
                <w:color w:val="999999"/>
              </w:rPr>
              <w:t>Falso</w:t>
            </w:r>
          </w:p>
          <w:p w14:paraId="00000456" w14:textId="77777777" w:rsidR="003F393B" w:rsidRDefault="00842017">
            <w:pPr>
              <w:spacing w:line="276" w:lineRule="auto"/>
            </w:pPr>
            <w:r>
              <w:t xml:space="preserve">Retroalimentación: </w:t>
            </w:r>
          </w:p>
          <w:p w14:paraId="00000457" w14:textId="77777777" w:rsidR="003F393B" w:rsidRDefault="00842017">
            <w:pPr>
              <w:spacing w:line="276" w:lineRule="auto"/>
              <w:rPr>
                <w:b/>
                <w:color w:val="999999"/>
              </w:rPr>
            </w:pPr>
            <w:r>
              <w:t xml:space="preserve">¡Incorrecto! Se recomienda revisar nuevamente la sección de: </w:t>
            </w:r>
            <w:r>
              <w:rPr>
                <w:color w:val="000000"/>
              </w:rPr>
              <w:t xml:space="preserve">creación de </w:t>
            </w:r>
            <w:proofErr w:type="spellStart"/>
            <w:r>
              <w:rPr>
                <w:i/>
                <w:color w:val="000000"/>
              </w:rPr>
              <w:t>dashboards</w:t>
            </w:r>
            <w:proofErr w:type="spellEnd"/>
            <w:r>
              <w:rPr>
                <w:i/>
                <w:color w:val="000000"/>
              </w:rPr>
              <w:t>.</w:t>
            </w:r>
          </w:p>
        </w:tc>
      </w:tr>
      <w:tr w:rsidR="003F393B" w14:paraId="60738509" w14:textId="77777777">
        <w:trPr>
          <w:trHeight w:val="510"/>
        </w:trPr>
        <w:tc>
          <w:tcPr>
            <w:tcW w:w="819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58" w14:textId="77777777" w:rsidR="003F393B" w:rsidRDefault="00842017">
            <w:pPr>
              <w:spacing w:line="276" w:lineRule="auto"/>
              <w:rPr>
                <w:highlight w:val="yellow"/>
              </w:rPr>
            </w:pPr>
            <w:r>
              <w:lastRenderedPageBreak/>
              <w:t xml:space="preserve">10. El diseño no es importante en los </w:t>
            </w:r>
            <w:proofErr w:type="spellStart"/>
            <w:r>
              <w:rPr>
                <w:i/>
              </w:rPr>
              <w:t>dashboards</w:t>
            </w:r>
            <w:proofErr w:type="spellEnd"/>
            <w:r>
              <w:t>, únicamente los datos.</w:t>
            </w:r>
          </w:p>
          <w:p w14:paraId="00000459" w14:textId="77777777" w:rsidR="003F393B" w:rsidRDefault="003F393B">
            <w:pPr>
              <w:spacing w:line="276" w:lineRule="auto"/>
              <w:rPr>
                <w:highlight w:val="yellow"/>
              </w:rPr>
            </w:pPr>
          </w:p>
        </w:tc>
        <w:tc>
          <w:tcPr>
            <w:tcW w:w="64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5B" w14:textId="77777777" w:rsidR="003F393B" w:rsidRDefault="00842017">
            <w:pPr>
              <w:spacing w:line="276" w:lineRule="auto"/>
              <w:rPr>
                <w:color w:val="999999"/>
              </w:rPr>
            </w:pPr>
            <w:r>
              <w:rPr>
                <w:noProof/>
              </w:rPr>
              <w:drawing>
                <wp:inline distT="0" distB="0" distL="0" distR="0" wp14:anchorId="297EF818" wp14:editId="0700688B">
                  <wp:extent cx="2768600" cy="1428750"/>
                  <wp:effectExtent l="0" t="0" r="0" b="0"/>
                  <wp:docPr id="366" name="image52.jpg" descr="Hombre trabajando con big data y bases de datos, usando laptops y tablas de excel. Trabajador de oficina haciendo análisis e informando con hojas de cálculo en el equipo. Ilustración vectorial plana aislada en fondo blanco"/>
                  <wp:cNvGraphicFramePr/>
                  <a:graphic xmlns:a="http://schemas.openxmlformats.org/drawingml/2006/main">
                    <a:graphicData uri="http://schemas.openxmlformats.org/drawingml/2006/picture">
                      <pic:pic xmlns:pic="http://schemas.openxmlformats.org/drawingml/2006/picture">
                        <pic:nvPicPr>
                          <pic:cNvPr id="0" name="image52.jpg" descr="Hombre trabajando con big data y bases de datos, usando laptops y tablas de excel. Trabajador de oficina haciendo análisis e informando con hojas de cálculo en el equipo. Ilustración vectorial plana aislada en fondo blanco"/>
                          <pic:cNvPicPr preferRelativeResize="0"/>
                        </pic:nvPicPr>
                        <pic:blipFill>
                          <a:blip r:embed="rId116"/>
                          <a:srcRect/>
                          <a:stretch>
                            <a:fillRect/>
                          </a:stretch>
                        </pic:blipFill>
                        <pic:spPr>
                          <a:xfrm>
                            <a:off x="0" y="0"/>
                            <a:ext cx="2768600" cy="1428750"/>
                          </a:xfrm>
                          <a:prstGeom prst="rect">
                            <a:avLst/>
                          </a:prstGeom>
                          <a:ln/>
                        </pic:spPr>
                      </pic:pic>
                    </a:graphicData>
                  </a:graphic>
                </wp:inline>
              </w:drawing>
            </w:r>
          </w:p>
          <w:p w14:paraId="0000045C" w14:textId="77777777" w:rsidR="003F393B" w:rsidRDefault="00842017">
            <w:pPr>
              <w:spacing w:line="276" w:lineRule="auto"/>
            </w:pPr>
            <w:r>
              <w:rPr>
                <w:color w:val="000000"/>
              </w:rPr>
              <w:t>Fuente:</w:t>
            </w:r>
            <w:r>
              <w:rPr>
                <w:color w:val="FF0000"/>
              </w:rPr>
              <w:t xml:space="preserve"> </w:t>
            </w:r>
            <w:hyperlink r:id="rId117">
              <w:r>
                <w:rPr>
                  <w:color w:val="0000FF"/>
                  <w:u w:val="single"/>
                </w:rPr>
                <w:t>https://www.shutterstock.com/es/image-vector/man-working-big-data-databases-using-2015415122</w:t>
              </w:r>
            </w:hyperlink>
            <w:r>
              <w:rPr>
                <w:color w:val="FF0000"/>
              </w:rPr>
              <w:t xml:space="preserve"> </w:t>
            </w:r>
          </w:p>
          <w:p w14:paraId="0000045D" w14:textId="77777777" w:rsidR="003F393B" w:rsidRDefault="003F393B">
            <w:pPr>
              <w:spacing w:line="276" w:lineRule="auto"/>
              <w:rPr>
                <w:color w:val="666666"/>
              </w:rPr>
            </w:pPr>
          </w:p>
          <w:p w14:paraId="0000045E" w14:textId="77777777" w:rsidR="003F393B" w:rsidRDefault="00842017">
            <w:pPr>
              <w:spacing w:line="276" w:lineRule="auto"/>
              <w:rPr>
                <w:color w:val="666666"/>
              </w:rPr>
            </w:pPr>
            <w:r>
              <w:rPr>
                <w:b/>
                <w:color w:val="666666"/>
              </w:rPr>
              <w:t>Imagen:</w:t>
            </w:r>
            <w:r>
              <w:rPr>
                <w:color w:val="666666"/>
              </w:rPr>
              <w:t xml:space="preserve"> </w:t>
            </w:r>
            <w:r>
              <w:t>228131_i_43</w:t>
            </w:r>
          </w:p>
          <w:p w14:paraId="0000045F" w14:textId="77777777" w:rsidR="003F393B" w:rsidRDefault="003F393B">
            <w:pPr>
              <w:spacing w:line="276" w:lineRule="auto"/>
              <w:rPr>
                <w:color w:val="FF0000"/>
              </w:rPr>
            </w:pPr>
          </w:p>
        </w:tc>
      </w:tr>
      <w:tr w:rsidR="003F393B" w14:paraId="4AC38468" w14:textId="77777777">
        <w:trPr>
          <w:trHeight w:val="510"/>
        </w:trPr>
        <w:tc>
          <w:tcPr>
            <w:tcW w:w="819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60" w14:textId="77777777" w:rsidR="003F393B" w:rsidRDefault="00842017">
            <w:pPr>
              <w:spacing w:line="276" w:lineRule="auto"/>
              <w:rPr>
                <w:b/>
                <w:color w:val="999999"/>
              </w:rPr>
            </w:pPr>
            <w:r>
              <w:rPr>
                <w:b/>
                <w:color w:val="999999"/>
              </w:rPr>
              <w:t>Verdadero</w:t>
            </w:r>
          </w:p>
          <w:p w14:paraId="00000461" w14:textId="77777777" w:rsidR="003F393B" w:rsidRDefault="00842017">
            <w:pPr>
              <w:spacing w:line="276" w:lineRule="auto"/>
            </w:pPr>
            <w:r>
              <w:t xml:space="preserve">Retroalimentación: </w:t>
            </w:r>
          </w:p>
          <w:p w14:paraId="00000462" w14:textId="77777777" w:rsidR="003F393B" w:rsidRDefault="00842017">
            <w:pPr>
              <w:spacing w:line="276" w:lineRule="auto"/>
              <w:rPr>
                <w:b/>
                <w:color w:val="999999"/>
              </w:rPr>
            </w:pPr>
            <w:r>
              <w:t xml:space="preserve">¡Incorrecto! Se recomienda revisar nuevamente la sección de: </w:t>
            </w:r>
            <w:r>
              <w:rPr>
                <w:color w:val="000000"/>
              </w:rPr>
              <w:t xml:space="preserve">creación de </w:t>
            </w:r>
            <w:proofErr w:type="spellStart"/>
            <w:r>
              <w:rPr>
                <w:i/>
                <w:color w:val="000000"/>
              </w:rPr>
              <w:t>dashboards</w:t>
            </w:r>
            <w:proofErr w:type="spellEnd"/>
            <w:r>
              <w:rPr>
                <w:i/>
                <w:color w:val="000000"/>
              </w:rPr>
              <w:t xml:space="preserve">. </w:t>
            </w:r>
          </w:p>
        </w:tc>
        <w:tc>
          <w:tcPr>
            <w:tcW w:w="64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64" w14:textId="77777777" w:rsidR="003F393B" w:rsidRDefault="00842017">
            <w:pPr>
              <w:spacing w:line="276" w:lineRule="auto"/>
              <w:rPr>
                <w:b/>
                <w:color w:val="999999"/>
              </w:rPr>
            </w:pPr>
            <w:r>
              <w:rPr>
                <w:b/>
                <w:color w:val="999999"/>
                <w:highlight w:val="yellow"/>
              </w:rPr>
              <w:t>Falso (Correcto)</w:t>
            </w:r>
          </w:p>
          <w:p w14:paraId="00000465" w14:textId="77777777" w:rsidR="003F393B" w:rsidRDefault="00842017">
            <w:pPr>
              <w:spacing w:line="276" w:lineRule="auto"/>
            </w:pPr>
            <w:r>
              <w:t xml:space="preserve">Retroalimentación: </w:t>
            </w:r>
          </w:p>
          <w:p w14:paraId="00000466" w14:textId="77777777" w:rsidR="003F393B" w:rsidRDefault="00842017">
            <w:pPr>
              <w:spacing w:line="276" w:lineRule="auto"/>
              <w:rPr>
                <w:b/>
                <w:color w:val="999999"/>
              </w:rPr>
            </w:pPr>
            <w:r>
              <w:t xml:space="preserve">¡Correcto! </w:t>
            </w:r>
            <w:r>
              <w:rPr>
                <w:color w:val="000000"/>
              </w:rPr>
              <w:t>Los tableros de control presentan su información de una forma visual y atractiva aprovechando la diversidad de gráficas y distintivos existentes (flechas, colores, cifras resaltadas) para facilitar al usuario la comprensión y aprovechamiento de la información allí presentada. La selección de un diseño adecuado es fundamental para la comprensión de la información presentada.</w:t>
            </w:r>
          </w:p>
        </w:tc>
      </w:tr>
    </w:tbl>
    <w:p w14:paraId="00000467" w14:textId="77777777" w:rsidR="003F393B" w:rsidRDefault="003F393B">
      <w:pPr>
        <w:spacing w:after="120" w:line="240" w:lineRule="auto"/>
        <w:rPr>
          <w:color w:val="FF0000"/>
        </w:rPr>
      </w:pPr>
    </w:p>
    <w:p w14:paraId="00000468" w14:textId="77777777" w:rsidR="003F393B" w:rsidRDefault="00842017">
      <w:pPr>
        <w:spacing w:after="120" w:line="240" w:lineRule="auto"/>
        <w:rPr>
          <w:b/>
        </w:rPr>
      </w:pPr>
      <w:r>
        <w:br w:type="page"/>
      </w:r>
    </w:p>
    <w:p w14:paraId="00000469" w14:textId="77777777" w:rsidR="003F393B" w:rsidRDefault="00842017">
      <w:pPr>
        <w:spacing w:after="120" w:line="240" w:lineRule="auto"/>
        <w:rPr>
          <w:b/>
        </w:rPr>
      </w:pPr>
      <w:r>
        <w:rPr>
          <w:b/>
        </w:rPr>
        <w:lastRenderedPageBreak/>
        <w:t>Material complementario</w:t>
      </w:r>
    </w:p>
    <w:p w14:paraId="0000046A" w14:textId="77777777" w:rsidR="003F393B" w:rsidRDefault="003F393B">
      <w:pPr>
        <w:spacing w:after="120" w:line="240" w:lineRule="auto"/>
      </w:pPr>
    </w:p>
    <w:tbl>
      <w:tblPr>
        <w:tblStyle w:val="afffffffff1"/>
        <w:tblW w:w="1483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9"/>
        <w:gridCol w:w="4868"/>
        <w:gridCol w:w="1984"/>
        <w:gridCol w:w="5670"/>
      </w:tblGrid>
      <w:tr w:rsidR="003F393B" w14:paraId="49BB7753" w14:textId="77777777">
        <w:trPr>
          <w:trHeight w:val="580"/>
        </w:trPr>
        <w:tc>
          <w:tcPr>
            <w:tcW w:w="2310" w:type="dxa"/>
            <w:shd w:val="clear" w:color="auto" w:fill="CFE2F3"/>
            <w:tcMar>
              <w:top w:w="100" w:type="dxa"/>
              <w:left w:w="100" w:type="dxa"/>
              <w:bottom w:w="100" w:type="dxa"/>
              <w:right w:w="100" w:type="dxa"/>
            </w:tcMar>
          </w:tcPr>
          <w:p w14:paraId="0000046B" w14:textId="77777777" w:rsidR="003F393B" w:rsidRDefault="00842017">
            <w:pPr>
              <w:widowControl w:val="0"/>
              <w:pBdr>
                <w:top w:val="nil"/>
                <w:left w:val="nil"/>
                <w:bottom w:val="nil"/>
                <w:right w:val="nil"/>
                <w:between w:val="nil"/>
              </w:pBdr>
              <w:spacing w:after="120"/>
            </w:pPr>
            <w:r>
              <w:t>Tipo de recurso</w:t>
            </w:r>
          </w:p>
        </w:tc>
        <w:tc>
          <w:tcPr>
            <w:tcW w:w="12522" w:type="dxa"/>
            <w:gridSpan w:val="3"/>
            <w:shd w:val="clear" w:color="auto" w:fill="CFE2F3"/>
            <w:tcMar>
              <w:top w:w="100" w:type="dxa"/>
              <w:left w:w="100" w:type="dxa"/>
              <w:bottom w:w="100" w:type="dxa"/>
              <w:right w:w="100" w:type="dxa"/>
            </w:tcMar>
          </w:tcPr>
          <w:p w14:paraId="0000046C" w14:textId="77777777" w:rsidR="003F393B" w:rsidRDefault="00842017">
            <w:pPr>
              <w:pStyle w:val="Ttulo"/>
              <w:widowControl w:val="0"/>
              <w:spacing w:after="120"/>
              <w:jc w:val="center"/>
              <w:rPr>
                <w:sz w:val="22"/>
                <w:szCs w:val="22"/>
              </w:rPr>
            </w:pPr>
            <w:bookmarkStart w:id="14" w:name="_heading=h.1fob9te" w:colFirst="0" w:colLast="0"/>
            <w:bookmarkEnd w:id="14"/>
            <w:r>
              <w:rPr>
                <w:sz w:val="22"/>
                <w:szCs w:val="22"/>
              </w:rPr>
              <w:t>Material complementario</w:t>
            </w:r>
          </w:p>
        </w:tc>
      </w:tr>
      <w:tr w:rsidR="003F393B" w14:paraId="37DD9A6C" w14:textId="77777777">
        <w:tc>
          <w:tcPr>
            <w:tcW w:w="2310" w:type="dxa"/>
            <w:shd w:val="clear" w:color="auto" w:fill="auto"/>
            <w:tcMar>
              <w:top w:w="100" w:type="dxa"/>
              <w:left w:w="100" w:type="dxa"/>
              <w:bottom w:w="100" w:type="dxa"/>
              <w:right w:w="100" w:type="dxa"/>
            </w:tcMar>
          </w:tcPr>
          <w:p w14:paraId="0000046F" w14:textId="77777777" w:rsidR="003F393B" w:rsidRDefault="00842017">
            <w:pPr>
              <w:widowControl w:val="0"/>
              <w:pBdr>
                <w:top w:val="nil"/>
                <w:left w:val="nil"/>
                <w:bottom w:val="nil"/>
                <w:right w:val="nil"/>
                <w:between w:val="nil"/>
              </w:pBdr>
              <w:spacing w:after="120"/>
              <w:jc w:val="center"/>
            </w:pPr>
            <w:r>
              <w:t>Tema</w:t>
            </w:r>
          </w:p>
        </w:tc>
        <w:tc>
          <w:tcPr>
            <w:tcW w:w="4868" w:type="dxa"/>
            <w:shd w:val="clear" w:color="auto" w:fill="auto"/>
            <w:tcMar>
              <w:top w:w="100" w:type="dxa"/>
              <w:left w:w="100" w:type="dxa"/>
              <w:bottom w:w="100" w:type="dxa"/>
              <w:right w:w="100" w:type="dxa"/>
            </w:tcMar>
          </w:tcPr>
          <w:p w14:paraId="00000470" w14:textId="77777777" w:rsidR="003F393B" w:rsidRDefault="00842017">
            <w:pPr>
              <w:widowControl w:val="0"/>
              <w:pBdr>
                <w:top w:val="nil"/>
                <w:left w:val="nil"/>
                <w:bottom w:val="nil"/>
                <w:right w:val="nil"/>
                <w:between w:val="nil"/>
              </w:pBdr>
              <w:spacing w:after="120"/>
              <w:jc w:val="center"/>
            </w:pPr>
            <w:r>
              <w:t>Referencia APA del material</w:t>
            </w:r>
          </w:p>
        </w:tc>
        <w:tc>
          <w:tcPr>
            <w:tcW w:w="1984" w:type="dxa"/>
            <w:shd w:val="clear" w:color="auto" w:fill="auto"/>
            <w:tcMar>
              <w:top w:w="100" w:type="dxa"/>
              <w:left w:w="100" w:type="dxa"/>
              <w:bottom w:w="100" w:type="dxa"/>
              <w:right w:w="100" w:type="dxa"/>
            </w:tcMar>
          </w:tcPr>
          <w:p w14:paraId="00000471" w14:textId="77777777" w:rsidR="003F393B" w:rsidRDefault="00842017">
            <w:pPr>
              <w:widowControl w:val="0"/>
              <w:pBdr>
                <w:top w:val="nil"/>
                <w:left w:val="nil"/>
                <w:bottom w:val="nil"/>
                <w:right w:val="nil"/>
                <w:between w:val="nil"/>
              </w:pBdr>
              <w:spacing w:after="120"/>
              <w:jc w:val="center"/>
            </w:pPr>
            <w:r>
              <w:t>tipo</w:t>
            </w:r>
          </w:p>
        </w:tc>
        <w:tc>
          <w:tcPr>
            <w:tcW w:w="5670" w:type="dxa"/>
            <w:shd w:val="clear" w:color="auto" w:fill="auto"/>
            <w:tcMar>
              <w:top w:w="100" w:type="dxa"/>
              <w:left w:w="100" w:type="dxa"/>
              <w:bottom w:w="100" w:type="dxa"/>
              <w:right w:w="100" w:type="dxa"/>
            </w:tcMar>
          </w:tcPr>
          <w:p w14:paraId="00000472" w14:textId="77777777" w:rsidR="003F393B" w:rsidRDefault="00842017">
            <w:pPr>
              <w:widowControl w:val="0"/>
              <w:pBdr>
                <w:top w:val="nil"/>
                <w:left w:val="nil"/>
                <w:bottom w:val="nil"/>
                <w:right w:val="nil"/>
                <w:between w:val="nil"/>
              </w:pBdr>
              <w:spacing w:after="120"/>
              <w:jc w:val="center"/>
            </w:pPr>
            <w:r>
              <w:t>Enlace</w:t>
            </w:r>
          </w:p>
        </w:tc>
      </w:tr>
      <w:tr w:rsidR="003F393B" w14:paraId="4B79F0F5" w14:textId="77777777">
        <w:tc>
          <w:tcPr>
            <w:tcW w:w="2310" w:type="dxa"/>
            <w:shd w:val="clear" w:color="auto" w:fill="auto"/>
            <w:tcMar>
              <w:top w:w="100" w:type="dxa"/>
              <w:left w:w="100" w:type="dxa"/>
              <w:bottom w:w="100" w:type="dxa"/>
              <w:right w:w="100" w:type="dxa"/>
            </w:tcMar>
          </w:tcPr>
          <w:p w14:paraId="00000473" w14:textId="77777777" w:rsidR="003F393B" w:rsidRPr="00C76AC7" w:rsidRDefault="00842017">
            <w:pPr>
              <w:widowControl w:val="0"/>
              <w:pBdr>
                <w:top w:val="nil"/>
                <w:left w:val="nil"/>
                <w:bottom w:val="nil"/>
                <w:right w:val="nil"/>
                <w:between w:val="nil"/>
              </w:pBdr>
              <w:spacing w:after="120"/>
              <w:rPr>
                <w:color w:val="000000" w:themeColor="text1"/>
                <w:highlight w:val="yellow"/>
              </w:rPr>
            </w:pPr>
            <w:r w:rsidRPr="00C76AC7">
              <w:rPr>
                <w:color w:val="000000" w:themeColor="text1"/>
              </w:rPr>
              <w:t>Ventajas y beneficios de la visualización de datos</w:t>
            </w:r>
          </w:p>
        </w:tc>
        <w:tc>
          <w:tcPr>
            <w:tcW w:w="4868" w:type="dxa"/>
            <w:shd w:val="clear" w:color="auto" w:fill="auto"/>
            <w:tcMar>
              <w:top w:w="100" w:type="dxa"/>
              <w:left w:w="100" w:type="dxa"/>
              <w:bottom w:w="100" w:type="dxa"/>
              <w:right w:w="100" w:type="dxa"/>
            </w:tcMar>
          </w:tcPr>
          <w:p w14:paraId="00000474" w14:textId="77777777" w:rsidR="003F393B" w:rsidRDefault="00842017">
            <w:pPr>
              <w:widowControl w:val="0"/>
              <w:pBdr>
                <w:top w:val="nil"/>
                <w:left w:val="nil"/>
                <w:bottom w:val="nil"/>
                <w:right w:val="nil"/>
                <w:between w:val="nil"/>
              </w:pBdr>
              <w:spacing w:after="120"/>
            </w:pPr>
            <w:r>
              <w:rPr>
                <w:highlight w:val="white"/>
              </w:rPr>
              <w:t xml:space="preserve">Microsoft </w:t>
            </w:r>
            <w:proofErr w:type="spellStart"/>
            <w:r>
              <w:rPr>
                <w:highlight w:val="white"/>
              </w:rPr>
              <w:t>Learn</w:t>
            </w:r>
            <w:proofErr w:type="spellEnd"/>
            <w:r>
              <w:rPr>
                <w:highlight w:val="white"/>
              </w:rPr>
              <w:t xml:space="preserve">. (2022). </w:t>
            </w:r>
            <w:r>
              <w:rPr>
                <w:i/>
                <w:highlight w:val="white"/>
              </w:rPr>
              <w:t xml:space="preserve">Tipos de visualización en </w:t>
            </w:r>
            <w:proofErr w:type="spellStart"/>
            <w:r>
              <w:rPr>
                <w:i/>
                <w:highlight w:val="white"/>
              </w:rPr>
              <w:t>Power</w:t>
            </w:r>
            <w:proofErr w:type="spellEnd"/>
            <w:r>
              <w:rPr>
                <w:i/>
                <w:highlight w:val="white"/>
              </w:rPr>
              <w:t xml:space="preserve"> BI</w:t>
            </w:r>
            <w:r>
              <w:rPr>
                <w:highlight w:val="white"/>
              </w:rPr>
              <w:t>.</w:t>
            </w:r>
          </w:p>
        </w:tc>
        <w:tc>
          <w:tcPr>
            <w:tcW w:w="1984" w:type="dxa"/>
            <w:shd w:val="clear" w:color="auto" w:fill="auto"/>
            <w:tcMar>
              <w:top w:w="100" w:type="dxa"/>
              <w:left w:w="100" w:type="dxa"/>
              <w:bottom w:w="100" w:type="dxa"/>
              <w:right w:w="100" w:type="dxa"/>
            </w:tcMar>
          </w:tcPr>
          <w:p w14:paraId="00000475" w14:textId="77777777" w:rsidR="003F393B" w:rsidRDefault="00842017">
            <w:pPr>
              <w:widowControl w:val="0"/>
              <w:pBdr>
                <w:top w:val="nil"/>
                <w:left w:val="nil"/>
                <w:bottom w:val="nil"/>
                <w:right w:val="nil"/>
                <w:between w:val="nil"/>
              </w:pBdr>
              <w:spacing w:after="120"/>
            </w:pPr>
            <w:r>
              <w:t xml:space="preserve">Sitio </w:t>
            </w:r>
            <w:r>
              <w:rPr>
                <w:i/>
              </w:rPr>
              <w:t>web</w:t>
            </w:r>
          </w:p>
        </w:tc>
        <w:tc>
          <w:tcPr>
            <w:tcW w:w="5670" w:type="dxa"/>
            <w:shd w:val="clear" w:color="auto" w:fill="auto"/>
            <w:tcMar>
              <w:top w:w="100" w:type="dxa"/>
              <w:left w:w="100" w:type="dxa"/>
              <w:bottom w:w="100" w:type="dxa"/>
              <w:right w:w="100" w:type="dxa"/>
            </w:tcMar>
          </w:tcPr>
          <w:p w14:paraId="00000476" w14:textId="77777777" w:rsidR="003F393B" w:rsidRDefault="000A2761">
            <w:pPr>
              <w:widowControl w:val="0"/>
              <w:pBdr>
                <w:top w:val="nil"/>
                <w:left w:val="nil"/>
                <w:bottom w:val="nil"/>
                <w:right w:val="nil"/>
                <w:between w:val="nil"/>
              </w:pBdr>
              <w:spacing w:after="120"/>
            </w:pPr>
            <w:hyperlink r:id="rId118">
              <w:r w:rsidR="00842017">
                <w:rPr>
                  <w:color w:val="0000FF"/>
                  <w:u w:val="single"/>
                </w:rPr>
                <w:t>https://learn.microsoft.com/es-es/power-bi/visuals/power-bi-visualization-types-for-reports-and-q-and-a</w:t>
              </w:r>
            </w:hyperlink>
            <w:r w:rsidR="00842017">
              <w:t xml:space="preserve"> </w:t>
            </w:r>
          </w:p>
        </w:tc>
      </w:tr>
      <w:tr w:rsidR="003F393B" w14:paraId="201DCB09" w14:textId="77777777">
        <w:tc>
          <w:tcPr>
            <w:tcW w:w="2310" w:type="dxa"/>
            <w:shd w:val="clear" w:color="auto" w:fill="auto"/>
            <w:tcMar>
              <w:top w:w="100" w:type="dxa"/>
              <w:left w:w="100" w:type="dxa"/>
              <w:bottom w:w="100" w:type="dxa"/>
              <w:right w:w="100" w:type="dxa"/>
            </w:tcMar>
          </w:tcPr>
          <w:p w14:paraId="00000477" w14:textId="77777777" w:rsidR="003F393B" w:rsidRPr="00C76AC7" w:rsidRDefault="00842017">
            <w:pPr>
              <w:widowControl w:val="0"/>
              <w:spacing w:after="120"/>
              <w:rPr>
                <w:i/>
                <w:color w:val="000000" w:themeColor="text1"/>
                <w:highlight w:val="yellow"/>
              </w:rPr>
            </w:pPr>
            <w:r w:rsidRPr="00C76AC7">
              <w:rPr>
                <w:color w:val="000000" w:themeColor="text1"/>
              </w:rPr>
              <w:t>Ventajas y beneficios de la visualización de datos</w:t>
            </w:r>
          </w:p>
        </w:tc>
        <w:tc>
          <w:tcPr>
            <w:tcW w:w="4868" w:type="dxa"/>
            <w:shd w:val="clear" w:color="auto" w:fill="auto"/>
            <w:tcMar>
              <w:top w:w="100" w:type="dxa"/>
              <w:left w:w="100" w:type="dxa"/>
              <w:bottom w:w="100" w:type="dxa"/>
              <w:right w:w="100" w:type="dxa"/>
            </w:tcMar>
          </w:tcPr>
          <w:p w14:paraId="00000478" w14:textId="77777777" w:rsidR="003F393B" w:rsidRDefault="00842017">
            <w:pPr>
              <w:widowControl w:val="0"/>
              <w:spacing w:after="120"/>
            </w:pPr>
            <w:proofErr w:type="spellStart"/>
            <w:r>
              <w:t>Tableau</w:t>
            </w:r>
            <w:proofErr w:type="spellEnd"/>
            <w:r>
              <w:t xml:space="preserve"> </w:t>
            </w:r>
            <w:proofErr w:type="spellStart"/>
            <w:r>
              <w:t>public</w:t>
            </w:r>
            <w:proofErr w:type="spellEnd"/>
            <w:r>
              <w:t xml:space="preserve">. (2022). </w:t>
            </w:r>
            <w:proofErr w:type="spellStart"/>
            <w:r>
              <w:rPr>
                <w:i/>
              </w:rPr>
              <w:t>Discover</w:t>
            </w:r>
            <w:proofErr w:type="spellEnd"/>
            <w:r>
              <w:t xml:space="preserve">. </w:t>
            </w:r>
          </w:p>
        </w:tc>
        <w:tc>
          <w:tcPr>
            <w:tcW w:w="1984" w:type="dxa"/>
            <w:shd w:val="clear" w:color="auto" w:fill="auto"/>
            <w:tcMar>
              <w:top w:w="100" w:type="dxa"/>
              <w:left w:w="100" w:type="dxa"/>
              <w:bottom w:w="100" w:type="dxa"/>
              <w:right w:w="100" w:type="dxa"/>
            </w:tcMar>
          </w:tcPr>
          <w:p w14:paraId="00000479" w14:textId="77777777" w:rsidR="003F393B" w:rsidRDefault="00842017">
            <w:pPr>
              <w:widowControl w:val="0"/>
              <w:spacing w:after="120"/>
            </w:pPr>
            <w:r>
              <w:t xml:space="preserve">Sitio </w:t>
            </w:r>
            <w:r>
              <w:rPr>
                <w:i/>
              </w:rPr>
              <w:t>web</w:t>
            </w:r>
          </w:p>
        </w:tc>
        <w:tc>
          <w:tcPr>
            <w:tcW w:w="5670" w:type="dxa"/>
            <w:shd w:val="clear" w:color="auto" w:fill="auto"/>
            <w:tcMar>
              <w:top w:w="100" w:type="dxa"/>
              <w:left w:w="100" w:type="dxa"/>
              <w:bottom w:w="100" w:type="dxa"/>
              <w:right w:w="100" w:type="dxa"/>
            </w:tcMar>
          </w:tcPr>
          <w:p w14:paraId="0000047A" w14:textId="77777777" w:rsidR="003F393B" w:rsidRDefault="000A2761">
            <w:pPr>
              <w:widowControl w:val="0"/>
              <w:spacing w:after="120"/>
            </w:pPr>
            <w:hyperlink r:id="rId119">
              <w:r w:rsidR="00842017">
                <w:rPr>
                  <w:color w:val="0000FF"/>
                  <w:u w:val="single"/>
                </w:rPr>
                <w:t>https://public.tableau.com/app/discover</w:t>
              </w:r>
            </w:hyperlink>
            <w:r w:rsidR="00842017">
              <w:t xml:space="preserve"> </w:t>
            </w:r>
          </w:p>
        </w:tc>
      </w:tr>
      <w:tr w:rsidR="003F393B" w14:paraId="3202DE8E" w14:textId="77777777">
        <w:tc>
          <w:tcPr>
            <w:tcW w:w="2310" w:type="dxa"/>
            <w:shd w:val="clear" w:color="auto" w:fill="auto"/>
            <w:tcMar>
              <w:top w:w="100" w:type="dxa"/>
              <w:left w:w="100" w:type="dxa"/>
              <w:bottom w:w="100" w:type="dxa"/>
              <w:right w:w="100" w:type="dxa"/>
            </w:tcMar>
          </w:tcPr>
          <w:p w14:paraId="0000047B" w14:textId="77777777" w:rsidR="003F393B" w:rsidRPr="00C76AC7" w:rsidRDefault="00842017">
            <w:pPr>
              <w:widowControl w:val="0"/>
              <w:spacing w:after="120"/>
              <w:rPr>
                <w:i/>
                <w:color w:val="000000" w:themeColor="text1"/>
                <w:highlight w:val="yellow"/>
              </w:rPr>
            </w:pPr>
            <w:r w:rsidRPr="00C76AC7">
              <w:rPr>
                <w:color w:val="000000" w:themeColor="text1"/>
              </w:rPr>
              <w:t>Ventajas y beneficios de la visualización de datos</w:t>
            </w:r>
          </w:p>
        </w:tc>
        <w:tc>
          <w:tcPr>
            <w:tcW w:w="4868" w:type="dxa"/>
            <w:shd w:val="clear" w:color="auto" w:fill="auto"/>
            <w:tcMar>
              <w:top w:w="100" w:type="dxa"/>
              <w:left w:w="100" w:type="dxa"/>
              <w:bottom w:w="100" w:type="dxa"/>
              <w:right w:w="100" w:type="dxa"/>
            </w:tcMar>
          </w:tcPr>
          <w:p w14:paraId="0000047C" w14:textId="77777777" w:rsidR="003F393B" w:rsidRDefault="00842017">
            <w:pPr>
              <w:widowControl w:val="0"/>
              <w:spacing w:after="120"/>
            </w:pPr>
            <w:r>
              <w:t xml:space="preserve">Google </w:t>
            </w:r>
            <w:proofErr w:type="spellStart"/>
            <w:r>
              <w:t>Developers</w:t>
            </w:r>
            <w:proofErr w:type="spellEnd"/>
            <w:r>
              <w:t xml:space="preserve">. (2022). </w:t>
            </w:r>
            <w:r>
              <w:rPr>
                <w:i/>
              </w:rPr>
              <w:t>Charts</w:t>
            </w:r>
            <w:r>
              <w:t xml:space="preserve">. </w:t>
            </w:r>
          </w:p>
        </w:tc>
        <w:tc>
          <w:tcPr>
            <w:tcW w:w="1984" w:type="dxa"/>
            <w:shd w:val="clear" w:color="auto" w:fill="auto"/>
            <w:tcMar>
              <w:top w:w="100" w:type="dxa"/>
              <w:left w:w="100" w:type="dxa"/>
              <w:bottom w:w="100" w:type="dxa"/>
              <w:right w:w="100" w:type="dxa"/>
            </w:tcMar>
          </w:tcPr>
          <w:p w14:paraId="0000047D" w14:textId="77777777" w:rsidR="003F393B" w:rsidRDefault="00842017">
            <w:pPr>
              <w:widowControl w:val="0"/>
              <w:spacing w:after="120"/>
            </w:pPr>
            <w:r>
              <w:t xml:space="preserve">Sitio </w:t>
            </w:r>
            <w:r>
              <w:rPr>
                <w:i/>
              </w:rPr>
              <w:t>web</w:t>
            </w:r>
          </w:p>
        </w:tc>
        <w:tc>
          <w:tcPr>
            <w:tcW w:w="5670" w:type="dxa"/>
            <w:shd w:val="clear" w:color="auto" w:fill="auto"/>
            <w:tcMar>
              <w:top w:w="100" w:type="dxa"/>
              <w:left w:w="100" w:type="dxa"/>
              <w:bottom w:w="100" w:type="dxa"/>
              <w:right w:w="100" w:type="dxa"/>
            </w:tcMar>
          </w:tcPr>
          <w:p w14:paraId="0000047E" w14:textId="77777777" w:rsidR="003F393B" w:rsidRDefault="000A2761">
            <w:pPr>
              <w:widowControl w:val="0"/>
              <w:spacing w:after="120"/>
            </w:pPr>
            <w:hyperlink r:id="rId120">
              <w:r w:rsidR="00842017">
                <w:rPr>
                  <w:color w:val="0000FF"/>
                  <w:u w:val="single"/>
                </w:rPr>
                <w:t>https://developers-dot-devsite-v2-prod.appspot.com/chart</w:t>
              </w:r>
            </w:hyperlink>
            <w:r w:rsidR="00842017">
              <w:t xml:space="preserve"> </w:t>
            </w:r>
          </w:p>
        </w:tc>
      </w:tr>
      <w:tr w:rsidR="003F393B" w14:paraId="3320AF99" w14:textId="77777777">
        <w:tc>
          <w:tcPr>
            <w:tcW w:w="2310" w:type="dxa"/>
            <w:shd w:val="clear" w:color="auto" w:fill="auto"/>
            <w:tcMar>
              <w:top w:w="100" w:type="dxa"/>
              <w:left w:w="100" w:type="dxa"/>
              <w:bottom w:w="100" w:type="dxa"/>
              <w:right w:w="100" w:type="dxa"/>
            </w:tcMar>
          </w:tcPr>
          <w:p w14:paraId="0000047F" w14:textId="77777777" w:rsidR="003F393B" w:rsidRPr="00C76AC7" w:rsidRDefault="00842017">
            <w:pPr>
              <w:widowControl w:val="0"/>
              <w:spacing w:after="120"/>
              <w:rPr>
                <w:i/>
                <w:color w:val="000000" w:themeColor="text1"/>
                <w:highlight w:val="yellow"/>
              </w:rPr>
            </w:pPr>
            <w:r w:rsidRPr="00C76AC7">
              <w:rPr>
                <w:color w:val="000000" w:themeColor="text1"/>
              </w:rPr>
              <w:t>Ventajas y beneficios de la visualización de datos</w:t>
            </w:r>
          </w:p>
        </w:tc>
        <w:tc>
          <w:tcPr>
            <w:tcW w:w="4868" w:type="dxa"/>
            <w:shd w:val="clear" w:color="auto" w:fill="auto"/>
            <w:tcMar>
              <w:top w:w="100" w:type="dxa"/>
              <w:left w:w="100" w:type="dxa"/>
              <w:bottom w:w="100" w:type="dxa"/>
              <w:right w:w="100" w:type="dxa"/>
            </w:tcMar>
          </w:tcPr>
          <w:p w14:paraId="00000480" w14:textId="77777777" w:rsidR="003F393B" w:rsidRDefault="00842017">
            <w:pPr>
              <w:widowControl w:val="0"/>
              <w:spacing w:after="120"/>
            </w:pPr>
            <w:r>
              <w:t xml:space="preserve">IBM. (2021). </w:t>
            </w:r>
            <w:r>
              <w:rPr>
                <w:i/>
              </w:rPr>
              <w:t>Conceptos básicos de ayuda de CRISP DM</w:t>
            </w:r>
            <w:r>
              <w:t xml:space="preserve">. </w:t>
            </w:r>
          </w:p>
        </w:tc>
        <w:tc>
          <w:tcPr>
            <w:tcW w:w="1984" w:type="dxa"/>
            <w:shd w:val="clear" w:color="auto" w:fill="auto"/>
            <w:tcMar>
              <w:top w:w="100" w:type="dxa"/>
              <w:left w:w="100" w:type="dxa"/>
              <w:bottom w:w="100" w:type="dxa"/>
              <w:right w:w="100" w:type="dxa"/>
            </w:tcMar>
          </w:tcPr>
          <w:p w14:paraId="00000481" w14:textId="77777777" w:rsidR="003F393B" w:rsidRDefault="00842017">
            <w:pPr>
              <w:widowControl w:val="0"/>
              <w:spacing w:after="120"/>
            </w:pPr>
            <w:r>
              <w:t xml:space="preserve">Sitio </w:t>
            </w:r>
            <w:r>
              <w:rPr>
                <w:i/>
              </w:rPr>
              <w:t>web</w:t>
            </w:r>
          </w:p>
        </w:tc>
        <w:tc>
          <w:tcPr>
            <w:tcW w:w="5670" w:type="dxa"/>
            <w:shd w:val="clear" w:color="auto" w:fill="auto"/>
            <w:tcMar>
              <w:top w:w="100" w:type="dxa"/>
              <w:left w:w="100" w:type="dxa"/>
              <w:bottom w:w="100" w:type="dxa"/>
              <w:right w:w="100" w:type="dxa"/>
            </w:tcMar>
          </w:tcPr>
          <w:p w14:paraId="00000482" w14:textId="77777777" w:rsidR="003F393B" w:rsidRDefault="000A2761">
            <w:pPr>
              <w:widowControl w:val="0"/>
              <w:spacing w:after="120"/>
            </w:pPr>
            <w:hyperlink r:id="rId121">
              <w:r w:rsidR="00842017">
                <w:rPr>
                  <w:color w:val="0000FF"/>
                  <w:u w:val="single"/>
                </w:rPr>
                <w:t>https://www.ibm.com/docs/es/spss-modeler/saas?topic=dm-crisp-help-overview</w:t>
              </w:r>
            </w:hyperlink>
            <w:r w:rsidR="00842017">
              <w:t xml:space="preserve"> </w:t>
            </w:r>
          </w:p>
        </w:tc>
      </w:tr>
    </w:tbl>
    <w:p w14:paraId="00000483" w14:textId="77777777" w:rsidR="003F393B" w:rsidRDefault="003F393B">
      <w:pPr>
        <w:spacing w:after="120" w:line="240" w:lineRule="auto"/>
      </w:pPr>
    </w:p>
    <w:p w14:paraId="00000484" w14:textId="77777777" w:rsidR="003F393B" w:rsidRDefault="003F393B">
      <w:pPr>
        <w:pStyle w:val="Ttulo"/>
        <w:spacing w:after="120" w:line="240" w:lineRule="auto"/>
        <w:jc w:val="center"/>
        <w:rPr>
          <w:sz w:val="22"/>
          <w:szCs w:val="22"/>
        </w:rPr>
      </w:pPr>
    </w:p>
    <w:p w14:paraId="00000485" w14:textId="77777777" w:rsidR="003F393B" w:rsidRDefault="00842017">
      <w:pPr>
        <w:spacing w:after="120" w:line="240" w:lineRule="auto"/>
        <w:rPr>
          <w:b/>
        </w:rPr>
      </w:pPr>
      <w:r>
        <w:rPr>
          <w:b/>
        </w:rPr>
        <w:t>Glosario</w:t>
      </w:r>
    </w:p>
    <w:p w14:paraId="00000486" w14:textId="77777777" w:rsidR="003F393B" w:rsidRDefault="003F393B">
      <w:pPr>
        <w:spacing w:after="120" w:line="240" w:lineRule="auto"/>
      </w:pPr>
    </w:p>
    <w:tbl>
      <w:tblPr>
        <w:tblStyle w:val="afffffffff2"/>
        <w:tblW w:w="1483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2897"/>
      </w:tblGrid>
      <w:tr w:rsidR="003F393B" w14:paraId="07FD5B66" w14:textId="77777777">
        <w:trPr>
          <w:trHeight w:val="657"/>
        </w:trPr>
        <w:tc>
          <w:tcPr>
            <w:tcW w:w="1935" w:type="dxa"/>
            <w:shd w:val="clear" w:color="auto" w:fill="C9DAF8"/>
            <w:tcMar>
              <w:top w:w="100" w:type="dxa"/>
              <w:left w:w="100" w:type="dxa"/>
              <w:bottom w:w="100" w:type="dxa"/>
              <w:right w:w="100" w:type="dxa"/>
            </w:tcMar>
          </w:tcPr>
          <w:p w14:paraId="00000487" w14:textId="77777777" w:rsidR="003F393B" w:rsidRDefault="00842017">
            <w:pPr>
              <w:widowControl w:val="0"/>
              <w:pBdr>
                <w:top w:val="nil"/>
                <w:left w:val="nil"/>
                <w:bottom w:val="nil"/>
                <w:right w:val="nil"/>
                <w:between w:val="nil"/>
              </w:pBdr>
              <w:spacing w:after="120"/>
              <w:rPr>
                <w:b/>
              </w:rPr>
            </w:pPr>
            <w:r>
              <w:rPr>
                <w:b/>
              </w:rPr>
              <w:lastRenderedPageBreak/>
              <w:t>Tipo de recurso</w:t>
            </w:r>
          </w:p>
        </w:tc>
        <w:tc>
          <w:tcPr>
            <w:tcW w:w="12897" w:type="dxa"/>
            <w:shd w:val="clear" w:color="auto" w:fill="C9DAF8"/>
            <w:tcMar>
              <w:top w:w="100" w:type="dxa"/>
              <w:left w:w="100" w:type="dxa"/>
              <w:bottom w:w="100" w:type="dxa"/>
              <w:right w:w="100" w:type="dxa"/>
            </w:tcMar>
          </w:tcPr>
          <w:p w14:paraId="00000488" w14:textId="77777777" w:rsidR="003F393B" w:rsidRDefault="00842017">
            <w:pPr>
              <w:pStyle w:val="Ttulo"/>
              <w:spacing w:after="120"/>
              <w:jc w:val="center"/>
              <w:rPr>
                <w:sz w:val="22"/>
                <w:szCs w:val="22"/>
              </w:rPr>
            </w:pPr>
            <w:bookmarkStart w:id="15" w:name="_heading=h.2et92p0" w:colFirst="0" w:colLast="0"/>
            <w:bookmarkEnd w:id="15"/>
            <w:r>
              <w:rPr>
                <w:sz w:val="22"/>
                <w:szCs w:val="22"/>
              </w:rPr>
              <w:t>Glosario</w:t>
            </w:r>
          </w:p>
        </w:tc>
      </w:tr>
      <w:tr w:rsidR="003F393B" w14:paraId="1DA8113A" w14:textId="77777777">
        <w:trPr>
          <w:trHeight w:val="657"/>
        </w:trPr>
        <w:tc>
          <w:tcPr>
            <w:tcW w:w="1935" w:type="dxa"/>
            <w:shd w:val="clear" w:color="auto" w:fill="auto"/>
            <w:tcMar>
              <w:top w:w="100" w:type="dxa"/>
              <w:left w:w="100" w:type="dxa"/>
              <w:bottom w:w="100" w:type="dxa"/>
              <w:right w:w="100" w:type="dxa"/>
            </w:tcMar>
          </w:tcPr>
          <w:p w14:paraId="00000489" w14:textId="77777777" w:rsidR="003F393B" w:rsidRDefault="00842017">
            <w:pPr>
              <w:widowControl w:val="0"/>
              <w:pBdr>
                <w:top w:val="nil"/>
                <w:left w:val="nil"/>
                <w:bottom w:val="nil"/>
                <w:right w:val="nil"/>
                <w:between w:val="nil"/>
              </w:pBdr>
              <w:spacing w:after="120"/>
            </w:pPr>
            <w:r>
              <w:t>Computación en la nube:</w:t>
            </w:r>
          </w:p>
        </w:tc>
        <w:tc>
          <w:tcPr>
            <w:tcW w:w="12897" w:type="dxa"/>
            <w:shd w:val="clear" w:color="auto" w:fill="auto"/>
            <w:tcMar>
              <w:top w:w="100" w:type="dxa"/>
              <w:left w:w="100" w:type="dxa"/>
              <w:bottom w:w="100" w:type="dxa"/>
              <w:right w:w="100" w:type="dxa"/>
            </w:tcMar>
          </w:tcPr>
          <w:p w14:paraId="0000048A" w14:textId="77777777" w:rsidR="003F393B" w:rsidRDefault="00842017">
            <w:pPr>
              <w:pStyle w:val="Ttulo"/>
              <w:spacing w:after="120"/>
              <w:rPr>
                <w:sz w:val="22"/>
                <w:szCs w:val="22"/>
              </w:rPr>
            </w:pPr>
            <w:r>
              <w:rPr>
                <w:sz w:val="22"/>
                <w:szCs w:val="22"/>
              </w:rPr>
              <w:t>(</w:t>
            </w:r>
            <w:proofErr w:type="spellStart"/>
            <w:r>
              <w:rPr>
                <w:i/>
                <w:sz w:val="22"/>
                <w:szCs w:val="22"/>
              </w:rPr>
              <w:t>cloud</w:t>
            </w:r>
            <w:proofErr w:type="spellEnd"/>
            <w:r>
              <w:rPr>
                <w:i/>
                <w:sz w:val="22"/>
                <w:szCs w:val="22"/>
              </w:rPr>
              <w:t xml:space="preserve"> </w:t>
            </w:r>
            <w:proofErr w:type="spellStart"/>
            <w:r>
              <w:rPr>
                <w:i/>
                <w:sz w:val="22"/>
                <w:szCs w:val="22"/>
              </w:rPr>
              <w:t>computing</w:t>
            </w:r>
            <w:proofErr w:type="spellEnd"/>
            <w:r>
              <w:rPr>
                <w:sz w:val="22"/>
                <w:szCs w:val="22"/>
              </w:rPr>
              <w:t>) es una tecnología que permite acceder de manera remota a recursos de almacenamiento, procesamiento, servidores y demás según las necesidades de la organización permitiendo así ahorrar costos en infraestructura y mantenimiento.</w:t>
            </w:r>
          </w:p>
        </w:tc>
      </w:tr>
      <w:tr w:rsidR="003F393B" w14:paraId="53A9A840" w14:textId="77777777">
        <w:tc>
          <w:tcPr>
            <w:tcW w:w="1935" w:type="dxa"/>
            <w:shd w:val="clear" w:color="auto" w:fill="auto"/>
            <w:tcMar>
              <w:top w:w="100" w:type="dxa"/>
              <w:left w:w="100" w:type="dxa"/>
              <w:bottom w:w="100" w:type="dxa"/>
              <w:right w:w="100" w:type="dxa"/>
            </w:tcMar>
          </w:tcPr>
          <w:p w14:paraId="0000048B" w14:textId="77777777" w:rsidR="003F393B" w:rsidRDefault="00842017">
            <w:pPr>
              <w:widowControl w:val="0"/>
              <w:spacing w:after="120"/>
            </w:pPr>
            <w:r>
              <w:t>Cuartiles:</w:t>
            </w:r>
          </w:p>
        </w:tc>
        <w:tc>
          <w:tcPr>
            <w:tcW w:w="12897" w:type="dxa"/>
            <w:shd w:val="clear" w:color="auto" w:fill="auto"/>
            <w:tcMar>
              <w:top w:w="100" w:type="dxa"/>
              <w:left w:w="100" w:type="dxa"/>
              <w:bottom w:w="100" w:type="dxa"/>
              <w:right w:w="100" w:type="dxa"/>
            </w:tcMar>
          </w:tcPr>
          <w:p w14:paraId="0000048C" w14:textId="77777777" w:rsidR="003F393B" w:rsidRDefault="00842017">
            <w:pPr>
              <w:widowControl w:val="0"/>
              <w:spacing w:after="120"/>
            </w:pPr>
            <w:r>
              <w:t>son valores que dividen un grupo de datos en cuatro grupos que contienen aproximadamente la misma cantidad de observaciones.</w:t>
            </w:r>
          </w:p>
        </w:tc>
      </w:tr>
      <w:tr w:rsidR="003F393B" w14:paraId="2EA87259" w14:textId="77777777">
        <w:tc>
          <w:tcPr>
            <w:tcW w:w="1935" w:type="dxa"/>
            <w:shd w:val="clear" w:color="auto" w:fill="auto"/>
            <w:tcMar>
              <w:top w:w="100" w:type="dxa"/>
              <w:left w:w="100" w:type="dxa"/>
              <w:bottom w:w="100" w:type="dxa"/>
              <w:right w:w="100" w:type="dxa"/>
            </w:tcMar>
          </w:tcPr>
          <w:p w14:paraId="0000048D" w14:textId="77777777" w:rsidR="003F393B" w:rsidRDefault="00842017">
            <w:pPr>
              <w:widowControl w:val="0"/>
              <w:spacing w:after="120"/>
            </w:pPr>
            <w:proofErr w:type="spellStart"/>
            <w:r>
              <w:rPr>
                <w:i/>
              </w:rPr>
              <w:t>Dashboard</w:t>
            </w:r>
            <w:proofErr w:type="spellEnd"/>
            <w:r>
              <w:t>:</w:t>
            </w:r>
          </w:p>
        </w:tc>
        <w:tc>
          <w:tcPr>
            <w:tcW w:w="12897" w:type="dxa"/>
            <w:shd w:val="clear" w:color="auto" w:fill="auto"/>
            <w:tcMar>
              <w:top w:w="100" w:type="dxa"/>
              <w:left w:w="100" w:type="dxa"/>
              <w:bottom w:w="100" w:type="dxa"/>
              <w:right w:w="100" w:type="dxa"/>
            </w:tcMar>
          </w:tcPr>
          <w:p w14:paraId="0000048E" w14:textId="77777777" w:rsidR="003F393B" w:rsidRDefault="00842017">
            <w:pPr>
              <w:widowControl w:val="0"/>
              <w:spacing w:after="120"/>
            </w:pPr>
            <w:r>
              <w:t>es una herramienta de visualización de datos que permite monitorizar, analizar y mostrar de manera visual los indicadores clave de desempeño.</w:t>
            </w:r>
          </w:p>
        </w:tc>
      </w:tr>
      <w:tr w:rsidR="003F393B" w14:paraId="0F3784AC" w14:textId="77777777">
        <w:tc>
          <w:tcPr>
            <w:tcW w:w="1935" w:type="dxa"/>
            <w:shd w:val="clear" w:color="auto" w:fill="auto"/>
            <w:tcMar>
              <w:top w:w="100" w:type="dxa"/>
              <w:left w:w="100" w:type="dxa"/>
              <w:bottom w:w="100" w:type="dxa"/>
              <w:right w:w="100" w:type="dxa"/>
            </w:tcMar>
          </w:tcPr>
          <w:p w14:paraId="0000048F" w14:textId="77777777" w:rsidR="003F393B" w:rsidRDefault="00842017">
            <w:pPr>
              <w:widowControl w:val="0"/>
              <w:spacing w:after="120"/>
            </w:pPr>
            <w:r>
              <w:rPr>
                <w:i/>
              </w:rPr>
              <w:t>Framework</w:t>
            </w:r>
            <w:r>
              <w:t>:</w:t>
            </w:r>
          </w:p>
        </w:tc>
        <w:tc>
          <w:tcPr>
            <w:tcW w:w="12897" w:type="dxa"/>
            <w:shd w:val="clear" w:color="auto" w:fill="auto"/>
            <w:tcMar>
              <w:top w:w="100" w:type="dxa"/>
              <w:left w:w="100" w:type="dxa"/>
              <w:bottom w:w="100" w:type="dxa"/>
              <w:right w:w="100" w:type="dxa"/>
            </w:tcMar>
          </w:tcPr>
          <w:p w14:paraId="00000490" w14:textId="77777777" w:rsidR="003F393B" w:rsidRDefault="00842017">
            <w:pPr>
              <w:widowControl w:val="0"/>
              <w:spacing w:after="120"/>
            </w:pPr>
            <w:r>
              <w:t>es un esquema o marco de trabajo, un conjunto de prácticas y conceptos estandarizados que brindan la estructura base para elaborar un proyecto específico.</w:t>
            </w:r>
          </w:p>
        </w:tc>
      </w:tr>
      <w:tr w:rsidR="003F393B" w14:paraId="5FE960C5" w14:textId="77777777">
        <w:tc>
          <w:tcPr>
            <w:tcW w:w="1935" w:type="dxa"/>
            <w:shd w:val="clear" w:color="auto" w:fill="auto"/>
            <w:tcMar>
              <w:top w:w="100" w:type="dxa"/>
              <w:left w:w="100" w:type="dxa"/>
              <w:bottom w:w="100" w:type="dxa"/>
              <w:right w:w="100" w:type="dxa"/>
            </w:tcMar>
          </w:tcPr>
          <w:p w14:paraId="00000491" w14:textId="77777777" w:rsidR="003F393B" w:rsidRDefault="00842017">
            <w:pPr>
              <w:widowControl w:val="0"/>
              <w:spacing w:after="120"/>
            </w:pPr>
            <w:proofErr w:type="spellStart"/>
            <w:r>
              <w:rPr>
                <w:i/>
              </w:rPr>
              <w:t>Geomaps</w:t>
            </w:r>
            <w:proofErr w:type="spellEnd"/>
            <w:r>
              <w:t>:</w:t>
            </w:r>
          </w:p>
        </w:tc>
        <w:tc>
          <w:tcPr>
            <w:tcW w:w="12897" w:type="dxa"/>
            <w:shd w:val="clear" w:color="auto" w:fill="auto"/>
            <w:tcMar>
              <w:top w:w="100" w:type="dxa"/>
              <w:left w:w="100" w:type="dxa"/>
              <w:bottom w:w="100" w:type="dxa"/>
              <w:right w:w="100" w:type="dxa"/>
            </w:tcMar>
          </w:tcPr>
          <w:p w14:paraId="00000492" w14:textId="77777777" w:rsidR="003F393B" w:rsidRDefault="00842017">
            <w:pPr>
              <w:widowControl w:val="0"/>
              <w:spacing w:after="120"/>
            </w:pPr>
            <w:r>
              <w:rPr>
                <w:color w:val="000000"/>
              </w:rPr>
              <w:t>son visualizaciones que se utilizan habitualmente para comparar valores y mostrar categorías entre regiones geográficas. Los gráficos de mapa son más útiles cuando los datos contienen información geográfica (países, regiones, estados, ciudades, códigos postales, etc.).</w:t>
            </w:r>
          </w:p>
        </w:tc>
      </w:tr>
      <w:tr w:rsidR="003F393B" w14:paraId="17325ECE" w14:textId="77777777">
        <w:tc>
          <w:tcPr>
            <w:tcW w:w="1935" w:type="dxa"/>
            <w:shd w:val="clear" w:color="auto" w:fill="auto"/>
            <w:tcMar>
              <w:top w:w="100" w:type="dxa"/>
              <w:left w:w="100" w:type="dxa"/>
              <w:bottom w:w="100" w:type="dxa"/>
              <w:right w:w="100" w:type="dxa"/>
            </w:tcMar>
          </w:tcPr>
          <w:p w14:paraId="00000493" w14:textId="77777777" w:rsidR="003F393B" w:rsidRPr="00C76AC7" w:rsidRDefault="00842017">
            <w:pPr>
              <w:widowControl w:val="0"/>
              <w:spacing w:after="120"/>
              <w:rPr>
                <w:color w:val="000000" w:themeColor="text1"/>
              </w:rPr>
            </w:pPr>
            <w:r w:rsidRPr="00C76AC7">
              <w:rPr>
                <w:color w:val="000000" w:themeColor="text1"/>
              </w:rPr>
              <w:t>HTML:</w:t>
            </w:r>
          </w:p>
        </w:tc>
        <w:tc>
          <w:tcPr>
            <w:tcW w:w="12897" w:type="dxa"/>
            <w:shd w:val="clear" w:color="auto" w:fill="auto"/>
            <w:tcMar>
              <w:top w:w="100" w:type="dxa"/>
              <w:left w:w="100" w:type="dxa"/>
              <w:bottom w:w="100" w:type="dxa"/>
              <w:right w:w="100" w:type="dxa"/>
            </w:tcMar>
          </w:tcPr>
          <w:p w14:paraId="00000494" w14:textId="77777777" w:rsidR="003F393B" w:rsidRPr="00C76AC7" w:rsidRDefault="00842017">
            <w:pPr>
              <w:widowControl w:val="0"/>
              <w:spacing w:after="120"/>
              <w:rPr>
                <w:color w:val="000000" w:themeColor="text1"/>
              </w:rPr>
            </w:pPr>
            <w:r w:rsidRPr="00C76AC7">
              <w:rPr>
                <w:color w:val="000000" w:themeColor="text1"/>
              </w:rPr>
              <w:t xml:space="preserve">lenguaje de marcado de hipertexto, del inglés </w:t>
            </w:r>
            <w:proofErr w:type="spellStart"/>
            <w:r w:rsidRPr="00C76AC7">
              <w:rPr>
                <w:color w:val="000000" w:themeColor="text1"/>
              </w:rPr>
              <w:t>HyperText</w:t>
            </w:r>
            <w:proofErr w:type="spellEnd"/>
            <w:r w:rsidRPr="00C76AC7">
              <w:rPr>
                <w:color w:val="000000" w:themeColor="text1"/>
              </w:rPr>
              <w:t xml:space="preserve"> </w:t>
            </w:r>
            <w:proofErr w:type="spellStart"/>
            <w:r w:rsidRPr="00C76AC7">
              <w:rPr>
                <w:color w:val="000000" w:themeColor="text1"/>
              </w:rPr>
              <w:t>Markup</w:t>
            </w:r>
            <w:proofErr w:type="spellEnd"/>
            <w:r w:rsidRPr="00C76AC7">
              <w:rPr>
                <w:color w:val="000000" w:themeColor="text1"/>
              </w:rPr>
              <w:t xml:space="preserve"> </w:t>
            </w:r>
            <w:proofErr w:type="spellStart"/>
            <w:r w:rsidRPr="00C76AC7">
              <w:rPr>
                <w:color w:val="000000" w:themeColor="text1"/>
              </w:rPr>
              <w:t>Language</w:t>
            </w:r>
            <w:proofErr w:type="spellEnd"/>
            <w:r w:rsidRPr="00C76AC7">
              <w:rPr>
                <w:color w:val="000000" w:themeColor="text1"/>
              </w:rPr>
              <w:t xml:space="preserve"> es el código que se utilizar para estructurar una página </w:t>
            </w:r>
            <w:r w:rsidRPr="00C76AC7">
              <w:rPr>
                <w:i/>
                <w:color w:val="000000" w:themeColor="text1"/>
              </w:rPr>
              <w:t>web</w:t>
            </w:r>
            <w:r w:rsidRPr="00C76AC7">
              <w:rPr>
                <w:color w:val="000000" w:themeColor="text1"/>
              </w:rPr>
              <w:t xml:space="preserve"> y sus contenidos.</w:t>
            </w:r>
          </w:p>
        </w:tc>
      </w:tr>
      <w:tr w:rsidR="003F393B" w14:paraId="026BB445" w14:textId="77777777">
        <w:tc>
          <w:tcPr>
            <w:tcW w:w="1935" w:type="dxa"/>
            <w:shd w:val="clear" w:color="auto" w:fill="auto"/>
            <w:tcMar>
              <w:top w:w="100" w:type="dxa"/>
              <w:left w:w="100" w:type="dxa"/>
              <w:bottom w:w="100" w:type="dxa"/>
              <w:right w:w="100" w:type="dxa"/>
            </w:tcMar>
          </w:tcPr>
          <w:p w14:paraId="00000495" w14:textId="77777777" w:rsidR="003F393B" w:rsidRPr="00C76AC7" w:rsidRDefault="00842017">
            <w:pPr>
              <w:widowControl w:val="0"/>
              <w:spacing w:after="120"/>
              <w:rPr>
                <w:color w:val="000000" w:themeColor="text1"/>
              </w:rPr>
            </w:pPr>
            <w:r w:rsidRPr="00C76AC7">
              <w:rPr>
                <w:color w:val="000000" w:themeColor="text1"/>
              </w:rPr>
              <w:t>KPI:</w:t>
            </w:r>
          </w:p>
        </w:tc>
        <w:tc>
          <w:tcPr>
            <w:tcW w:w="12897" w:type="dxa"/>
            <w:shd w:val="clear" w:color="auto" w:fill="auto"/>
            <w:tcMar>
              <w:top w:w="100" w:type="dxa"/>
              <w:left w:w="100" w:type="dxa"/>
              <w:bottom w:w="100" w:type="dxa"/>
              <w:right w:w="100" w:type="dxa"/>
            </w:tcMar>
          </w:tcPr>
          <w:p w14:paraId="00000496" w14:textId="77777777" w:rsidR="003F393B" w:rsidRPr="00C76AC7" w:rsidRDefault="00842017">
            <w:pPr>
              <w:widowControl w:val="0"/>
              <w:spacing w:after="120"/>
              <w:rPr>
                <w:color w:val="000000" w:themeColor="text1"/>
              </w:rPr>
            </w:pPr>
            <w:r w:rsidRPr="00C76AC7">
              <w:rPr>
                <w:color w:val="000000" w:themeColor="text1"/>
              </w:rPr>
              <w:t xml:space="preserve">indicador clave de desempeño, del inglés Key </w:t>
            </w:r>
            <w:proofErr w:type="spellStart"/>
            <w:r w:rsidRPr="00C76AC7">
              <w:rPr>
                <w:color w:val="000000" w:themeColor="text1"/>
              </w:rPr>
              <w:t>Perfomance</w:t>
            </w:r>
            <w:proofErr w:type="spellEnd"/>
            <w:r w:rsidRPr="00C76AC7">
              <w:rPr>
                <w:color w:val="000000" w:themeColor="text1"/>
              </w:rPr>
              <w:t xml:space="preserve"> </w:t>
            </w:r>
            <w:proofErr w:type="spellStart"/>
            <w:r w:rsidRPr="00C76AC7">
              <w:rPr>
                <w:color w:val="000000" w:themeColor="text1"/>
              </w:rPr>
              <w:t>Indicator</w:t>
            </w:r>
            <w:proofErr w:type="spellEnd"/>
            <w:r w:rsidRPr="00C76AC7">
              <w:rPr>
                <w:color w:val="000000" w:themeColor="text1"/>
              </w:rPr>
              <w:t xml:space="preserve"> es una métrica que se emplea para resumir la información sobre la eficacia y productividad de las acciones que se llevan a cabo en una organización.</w:t>
            </w:r>
          </w:p>
        </w:tc>
      </w:tr>
      <w:tr w:rsidR="003F393B" w14:paraId="78EF6DB7" w14:textId="77777777">
        <w:tc>
          <w:tcPr>
            <w:tcW w:w="1935" w:type="dxa"/>
            <w:shd w:val="clear" w:color="auto" w:fill="auto"/>
            <w:tcMar>
              <w:top w:w="100" w:type="dxa"/>
              <w:left w:w="100" w:type="dxa"/>
              <w:bottom w:w="100" w:type="dxa"/>
              <w:right w:w="100" w:type="dxa"/>
            </w:tcMar>
          </w:tcPr>
          <w:p w14:paraId="00000497" w14:textId="77777777" w:rsidR="003F393B" w:rsidRDefault="00842017">
            <w:pPr>
              <w:widowControl w:val="0"/>
              <w:spacing w:after="120"/>
            </w:pPr>
            <w:r>
              <w:t>Librería:</w:t>
            </w:r>
          </w:p>
        </w:tc>
        <w:tc>
          <w:tcPr>
            <w:tcW w:w="12897" w:type="dxa"/>
            <w:shd w:val="clear" w:color="auto" w:fill="auto"/>
            <w:tcMar>
              <w:top w:w="100" w:type="dxa"/>
              <w:left w:w="100" w:type="dxa"/>
              <w:bottom w:w="100" w:type="dxa"/>
              <w:right w:w="100" w:type="dxa"/>
            </w:tcMar>
          </w:tcPr>
          <w:p w14:paraId="00000498" w14:textId="77777777" w:rsidR="003F393B" w:rsidRDefault="00842017">
            <w:pPr>
              <w:widowControl w:val="0"/>
              <w:spacing w:after="120"/>
            </w:pPr>
            <w:r>
              <w:t xml:space="preserve">es un conjunto de archivos compuestos de código y datos, utilizados para desarrollar </w:t>
            </w:r>
            <w:r>
              <w:rPr>
                <w:i/>
              </w:rPr>
              <w:t>software</w:t>
            </w:r>
            <w:r>
              <w:t>.</w:t>
            </w:r>
          </w:p>
        </w:tc>
      </w:tr>
      <w:tr w:rsidR="003F393B" w14:paraId="1450FD99" w14:textId="77777777">
        <w:tc>
          <w:tcPr>
            <w:tcW w:w="1935" w:type="dxa"/>
            <w:shd w:val="clear" w:color="auto" w:fill="auto"/>
            <w:tcMar>
              <w:top w:w="100" w:type="dxa"/>
              <w:left w:w="100" w:type="dxa"/>
              <w:bottom w:w="100" w:type="dxa"/>
              <w:right w:w="100" w:type="dxa"/>
            </w:tcMar>
          </w:tcPr>
          <w:p w14:paraId="00000499" w14:textId="77777777" w:rsidR="003F393B" w:rsidRDefault="00842017">
            <w:pPr>
              <w:widowControl w:val="0"/>
              <w:spacing w:after="120"/>
            </w:pPr>
            <w:r>
              <w:rPr>
                <w:i/>
              </w:rPr>
              <w:lastRenderedPageBreak/>
              <w:t>SaaS</w:t>
            </w:r>
            <w:r>
              <w:t>:</w:t>
            </w:r>
          </w:p>
        </w:tc>
        <w:tc>
          <w:tcPr>
            <w:tcW w:w="12897" w:type="dxa"/>
            <w:shd w:val="clear" w:color="auto" w:fill="auto"/>
            <w:tcMar>
              <w:top w:w="100" w:type="dxa"/>
              <w:left w:w="100" w:type="dxa"/>
              <w:bottom w:w="100" w:type="dxa"/>
              <w:right w:w="100" w:type="dxa"/>
            </w:tcMar>
          </w:tcPr>
          <w:p w14:paraId="0000049A" w14:textId="77777777" w:rsidR="003F393B" w:rsidRDefault="00842017">
            <w:pPr>
              <w:widowControl w:val="0"/>
              <w:spacing w:after="120"/>
            </w:pPr>
            <w:r>
              <w:rPr>
                <w:i/>
              </w:rPr>
              <w:t>software</w:t>
            </w:r>
            <w:r>
              <w:t xml:space="preserve"> como servicio, del inglés </w:t>
            </w:r>
            <w:r>
              <w:rPr>
                <w:i/>
              </w:rPr>
              <w:t xml:space="preserve">Software as a </w:t>
            </w:r>
            <w:proofErr w:type="spellStart"/>
            <w:r>
              <w:rPr>
                <w:i/>
              </w:rPr>
              <w:t>Service</w:t>
            </w:r>
            <w:proofErr w:type="spellEnd"/>
            <w:r>
              <w:rPr>
                <w:i/>
              </w:rPr>
              <w:t>,</w:t>
            </w:r>
            <w:r>
              <w:t xml:space="preserve"> permite a los usuarios conectarse y utilizar aplicaciones basadas en la nube utilizando el Internet. El </w:t>
            </w:r>
            <w:r>
              <w:rPr>
                <w:i/>
              </w:rPr>
              <w:t>software</w:t>
            </w:r>
            <w:r>
              <w:t xml:space="preserve"> o la aplicación no está instalada en los equipos de la organización.</w:t>
            </w:r>
          </w:p>
        </w:tc>
      </w:tr>
      <w:tr w:rsidR="003F393B" w14:paraId="021D8138" w14:textId="77777777">
        <w:tc>
          <w:tcPr>
            <w:tcW w:w="1935" w:type="dxa"/>
            <w:shd w:val="clear" w:color="auto" w:fill="auto"/>
            <w:tcMar>
              <w:top w:w="100" w:type="dxa"/>
              <w:left w:w="100" w:type="dxa"/>
              <w:bottom w:w="100" w:type="dxa"/>
              <w:right w:w="100" w:type="dxa"/>
            </w:tcMar>
          </w:tcPr>
          <w:p w14:paraId="0000049B" w14:textId="77777777" w:rsidR="003F393B" w:rsidRDefault="00842017">
            <w:pPr>
              <w:widowControl w:val="0"/>
              <w:spacing w:after="120"/>
            </w:pPr>
            <w:proofErr w:type="spellStart"/>
            <w:r>
              <w:rPr>
                <w:i/>
              </w:rPr>
              <w:t>Stakeholders</w:t>
            </w:r>
            <w:proofErr w:type="spellEnd"/>
            <w:r>
              <w:t>:</w:t>
            </w:r>
          </w:p>
        </w:tc>
        <w:tc>
          <w:tcPr>
            <w:tcW w:w="12897" w:type="dxa"/>
            <w:shd w:val="clear" w:color="auto" w:fill="auto"/>
            <w:tcMar>
              <w:top w:w="100" w:type="dxa"/>
              <w:left w:w="100" w:type="dxa"/>
              <w:bottom w:w="100" w:type="dxa"/>
              <w:right w:w="100" w:type="dxa"/>
            </w:tcMar>
          </w:tcPr>
          <w:p w14:paraId="0000049C" w14:textId="77777777" w:rsidR="003F393B" w:rsidRDefault="00842017">
            <w:pPr>
              <w:widowControl w:val="0"/>
              <w:spacing w:after="120"/>
            </w:pPr>
            <w:r>
              <w:t>son actores internos o externos a la organización que tienen algún tipo de relación o interés con esta o que son afectados positiva o negativamente por las acciones y proyectos ejecutados.</w:t>
            </w:r>
          </w:p>
        </w:tc>
      </w:tr>
    </w:tbl>
    <w:p w14:paraId="0000049D" w14:textId="77777777" w:rsidR="003F393B" w:rsidRDefault="003F393B">
      <w:pPr>
        <w:spacing w:after="120" w:line="240" w:lineRule="auto"/>
      </w:pPr>
    </w:p>
    <w:p w14:paraId="0000049E" w14:textId="77777777" w:rsidR="003F393B" w:rsidRDefault="003F393B">
      <w:pPr>
        <w:spacing w:after="120" w:line="240" w:lineRule="auto"/>
        <w:rPr>
          <w:b/>
        </w:rPr>
      </w:pPr>
    </w:p>
    <w:p w14:paraId="0000049F" w14:textId="77777777" w:rsidR="003F393B" w:rsidRDefault="00842017">
      <w:pPr>
        <w:spacing w:after="120" w:line="240" w:lineRule="auto"/>
        <w:rPr>
          <w:b/>
        </w:rPr>
      </w:pPr>
      <w:r>
        <w:rPr>
          <w:b/>
        </w:rPr>
        <w:t>Referentes bibliográficos</w:t>
      </w:r>
    </w:p>
    <w:p w14:paraId="000004A0" w14:textId="77777777" w:rsidR="003F393B" w:rsidRDefault="003F393B">
      <w:pPr>
        <w:spacing w:after="120" w:line="240" w:lineRule="auto"/>
      </w:pPr>
    </w:p>
    <w:tbl>
      <w:tblPr>
        <w:tblStyle w:val="afffffffff3"/>
        <w:tblW w:w="156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3755"/>
      </w:tblGrid>
      <w:tr w:rsidR="003F393B" w14:paraId="40F30262" w14:textId="77777777">
        <w:trPr>
          <w:trHeight w:val="657"/>
        </w:trPr>
        <w:tc>
          <w:tcPr>
            <w:tcW w:w="1935" w:type="dxa"/>
            <w:shd w:val="clear" w:color="auto" w:fill="C9DAF8"/>
            <w:tcMar>
              <w:top w:w="100" w:type="dxa"/>
              <w:left w:w="100" w:type="dxa"/>
              <w:bottom w:w="100" w:type="dxa"/>
              <w:right w:w="100" w:type="dxa"/>
            </w:tcMar>
          </w:tcPr>
          <w:p w14:paraId="000004A1" w14:textId="77777777" w:rsidR="003F393B" w:rsidRPr="00C76AC7" w:rsidRDefault="00842017">
            <w:pPr>
              <w:widowControl w:val="0"/>
              <w:spacing w:after="120"/>
              <w:rPr>
                <w:b/>
                <w:color w:val="000000" w:themeColor="text1"/>
              </w:rPr>
            </w:pPr>
            <w:r w:rsidRPr="00C76AC7">
              <w:rPr>
                <w:b/>
                <w:color w:val="000000" w:themeColor="text1"/>
              </w:rPr>
              <w:t>Tipo de recurso</w:t>
            </w:r>
          </w:p>
        </w:tc>
        <w:tc>
          <w:tcPr>
            <w:tcW w:w="13755" w:type="dxa"/>
            <w:shd w:val="clear" w:color="auto" w:fill="C9DAF8"/>
            <w:tcMar>
              <w:top w:w="100" w:type="dxa"/>
              <w:left w:w="100" w:type="dxa"/>
              <w:bottom w:w="100" w:type="dxa"/>
              <w:right w:w="100" w:type="dxa"/>
            </w:tcMar>
          </w:tcPr>
          <w:p w14:paraId="000004A2" w14:textId="77777777" w:rsidR="003F393B" w:rsidRDefault="00842017">
            <w:pPr>
              <w:pStyle w:val="Ttulo"/>
              <w:spacing w:after="120"/>
              <w:jc w:val="center"/>
              <w:rPr>
                <w:sz w:val="22"/>
                <w:szCs w:val="22"/>
              </w:rPr>
            </w:pPr>
            <w:bookmarkStart w:id="16" w:name="_heading=h.tyjcwt" w:colFirst="0" w:colLast="0"/>
            <w:bookmarkEnd w:id="16"/>
            <w:r>
              <w:rPr>
                <w:sz w:val="22"/>
                <w:szCs w:val="22"/>
              </w:rPr>
              <w:t>Bibliografía</w:t>
            </w:r>
          </w:p>
        </w:tc>
      </w:tr>
      <w:tr w:rsidR="003F393B" w14:paraId="45AF368E" w14:textId="77777777">
        <w:trPr>
          <w:trHeight w:val="420"/>
        </w:trPr>
        <w:tc>
          <w:tcPr>
            <w:tcW w:w="15690" w:type="dxa"/>
            <w:gridSpan w:val="2"/>
            <w:shd w:val="clear" w:color="auto" w:fill="auto"/>
            <w:tcMar>
              <w:top w:w="100" w:type="dxa"/>
              <w:left w:w="100" w:type="dxa"/>
              <w:bottom w:w="100" w:type="dxa"/>
              <w:right w:w="100" w:type="dxa"/>
            </w:tcMar>
          </w:tcPr>
          <w:p w14:paraId="000004A3" w14:textId="77777777" w:rsidR="003F393B" w:rsidRPr="00C76AC7" w:rsidRDefault="00842017">
            <w:pPr>
              <w:widowControl w:val="0"/>
              <w:spacing w:after="120"/>
              <w:rPr>
                <w:color w:val="000000" w:themeColor="text1"/>
              </w:rPr>
            </w:pPr>
            <w:r w:rsidRPr="00C76AC7">
              <w:rPr>
                <w:color w:val="000000" w:themeColor="text1"/>
              </w:rPr>
              <w:t xml:space="preserve">Fernández, A. (2020). </w:t>
            </w:r>
            <w:r w:rsidRPr="00C76AC7">
              <w:rPr>
                <w:i/>
                <w:color w:val="000000" w:themeColor="text1"/>
              </w:rPr>
              <w:t>Ciencia de datos para la ciberseguridad</w:t>
            </w:r>
            <w:r w:rsidRPr="00C76AC7">
              <w:rPr>
                <w:color w:val="000000" w:themeColor="text1"/>
              </w:rPr>
              <w:t xml:space="preserve">. RAMA. </w:t>
            </w:r>
            <w:hyperlink r:id="rId122">
              <w:r w:rsidRPr="00C76AC7">
                <w:rPr>
                  <w:color w:val="000000" w:themeColor="text1"/>
                  <w:u w:val="single"/>
                </w:rPr>
                <w:t>https://www.alphaeditorialcloud.com/reader/ciencia-de-datos-para-la-ciberseguridad-1628020600?location=eyJjaGFwdGVySHJlZiI6IngwMiIsImNmaSI6Ii80W3gwMl0vMi8yW19pZENvbnRhaW5lcjAwMl0vMiJ9</w:t>
              </w:r>
            </w:hyperlink>
            <w:r w:rsidRPr="00C76AC7">
              <w:rPr>
                <w:color w:val="000000" w:themeColor="text1"/>
              </w:rPr>
              <w:t xml:space="preserve"> </w:t>
            </w:r>
          </w:p>
        </w:tc>
      </w:tr>
      <w:tr w:rsidR="003F393B" w14:paraId="6DCCC4F8" w14:textId="77777777">
        <w:trPr>
          <w:trHeight w:val="420"/>
        </w:trPr>
        <w:tc>
          <w:tcPr>
            <w:tcW w:w="15690" w:type="dxa"/>
            <w:gridSpan w:val="2"/>
            <w:shd w:val="clear" w:color="auto" w:fill="auto"/>
            <w:tcMar>
              <w:top w:w="100" w:type="dxa"/>
              <w:left w:w="100" w:type="dxa"/>
              <w:bottom w:w="100" w:type="dxa"/>
              <w:right w:w="100" w:type="dxa"/>
            </w:tcMar>
          </w:tcPr>
          <w:p w14:paraId="000004A5" w14:textId="77777777" w:rsidR="003F393B" w:rsidRPr="00C76AC7" w:rsidRDefault="00842017">
            <w:pPr>
              <w:widowControl w:val="0"/>
              <w:spacing w:after="120"/>
              <w:rPr>
                <w:color w:val="000000" w:themeColor="text1"/>
              </w:rPr>
            </w:pPr>
            <w:r w:rsidRPr="00C76AC7">
              <w:rPr>
                <w:color w:val="000000" w:themeColor="text1"/>
              </w:rPr>
              <w:t xml:space="preserve">García, J. (2018). </w:t>
            </w:r>
            <w:r w:rsidRPr="00C76AC7">
              <w:rPr>
                <w:i/>
                <w:color w:val="000000" w:themeColor="text1"/>
              </w:rPr>
              <w:t>Ciencia de datos. Técnicas analíticas y aprendizaje estadístico en un enfoque práctico</w:t>
            </w:r>
            <w:r w:rsidRPr="00C76AC7">
              <w:rPr>
                <w:color w:val="000000" w:themeColor="text1"/>
              </w:rPr>
              <w:t xml:space="preserve">. Editorial </w:t>
            </w:r>
            <w:proofErr w:type="spellStart"/>
            <w:r w:rsidRPr="00C76AC7">
              <w:rPr>
                <w:color w:val="000000" w:themeColor="text1"/>
              </w:rPr>
              <w:t>Altaria</w:t>
            </w:r>
            <w:proofErr w:type="spellEnd"/>
            <w:r w:rsidRPr="00C76AC7">
              <w:rPr>
                <w:color w:val="000000" w:themeColor="text1"/>
              </w:rPr>
              <w:t xml:space="preserve">. </w:t>
            </w:r>
            <w:hyperlink r:id="rId123">
              <w:r w:rsidRPr="00C76AC7">
                <w:rPr>
                  <w:color w:val="000000" w:themeColor="text1"/>
                  <w:u w:val="single"/>
                </w:rPr>
                <w:t>https://www-alphaeditorialcloud-com.bdigital.sena.edu.co/reader/ciencia-de-datos?location=1</w:t>
              </w:r>
            </w:hyperlink>
            <w:r w:rsidRPr="00C76AC7">
              <w:rPr>
                <w:color w:val="000000" w:themeColor="text1"/>
              </w:rPr>
              <w:t xml:space="preserve"> </w:t>
            </w:r>
          </w:p>
        </w:tc>
      </w:tr>
      <w:tr w:rsidR="003F393B" w:rsidRPr="000A2761" w14:paraId="63AD40B3" w14:textId="77777777">
        <w:trPr>
          <w:trHeight w:val="420"/>
        </w:trPr>
        <w:tc>
          <w:tcPr>
            <w:tcW w:w="15690" w:type="dxa"/>
            <w:gridSpan w:val="2"/>
            <w:shd w:val="clear" w:color="auto" w:fill="auto"/>
            <w:tcMar>
              <w:top w:w="100" w:type="dxa"/>
              <w:left w:w="100" w:type="dxa"/>
              <w:bottom w:w="100" w:type="dxa"/>
              <w:right w:w="100" w:type="dxa"/>
            </w:tcMar>
          </w:tcPr>
          <w:p w14:paraId="000004A7" w14:textId="77777777" w:rsidR="003F393B" w:rsidRPr="00C76AC7" w:rsidRDefault="00842017">
            <w:pPr>
              <w:widowControl w:val="0"/>
              <w:spacing w:after="120"/>
              <w:rPr>
                <w:color w:val="000000" w:themeColor="text1"/>
                <w:lang w:val="en-US"/>
              </w:rPr>
            </w:pPr>
            <w:proofErr w:type="spellStart"/>
            <w:r w:rsidRPr="00C76AC7">
              <w:rPr>
                <w:color w:val="000000" w:themeColor="text1"/>
                <w:lang w:val="en-US"/>
              </w:rPr>
              <w:t>Geomapik</w:t>
            </w:r>
            <w:proofErr w:type="spellEnd"/>
            <w:r w:rsidRPr="00C76AC7">
              <w:rPr>
                <w:color w:val="000000" w:themeColor="text1"/>
                <w:lang w:val="en-US"/>
              </w:rPr>
              <w:t xml:space="preserve">. (2019). </w:t>
            </w:r>
            <w:r w:rsidRPr="00C76AC7">
              <w:rPr>
                <w:i/>
                <w:color w:val="000000" w:themeColor="text1"/>
                <w:lang w:val="en-US"/>
              </w:rPr>
              <w:t>Graphing libraries</w:t>
            </w:r>
            <w:r w:rsidRPr="00C76AC7">
              <w:rPr>
                <w:color w:val="000000" w:themeColor="text1"/>
                <w:lang w:val="en-US"/>
              </w:rPr>
              <w:t xml:space="preserve">. </w:t>
            </w:r>
            <w:r w:rsidRPr="00C76AC7">
              <w:rPr>
                <w:color w:val="000000" w:themeColor="text1"/>
                <w:u w:val="single"/>
                <w:lang w:val="en-US"/>
              </w:rPr>
              <w:t>http://www.geomapik.com</w:t>
            </w:r>
          </w:p>
        </w:tc>
      </w:tr>
      <w:tr w:rsidR="003F393B" w14:paraId="0897EE5E" w14:textId="77777777">
        <w:trPr>
          <w:trHeight w:val="420"/>
        </w:trPr>
        <w:tc>
          <w:tcPr>
            <w:tcW w:w="15690" w:type="dxa"/>
            <w:gridSpan w:val="2"/>
            <w:shd w:val="clear" w:color="auto" w:fill="auto"/>
            <w:tcMar>
              <w:top w:w="100" w:type="dxa"/>
              <w:left w:w="100" w:type="dxa"/>
              <w:bottom w:w="100" w:type="dxa"/>
              <w:right w:w="100" w:type="dxa"/>
            </w:tcMar>
          </w:tcPr>
          <w:p w14:paraId="000004A9" w14:textId="77777777" w:rsidR="003F393B" w:rsidRPr="00C76AC7" w:rsidRDefault="00842017">
            <w:pPr>
              <w:widowControl w:val="0"/>
              <w:spacing w:after="120"/>
              <w:rPr>
                <w:color w:val="000000" w:themeColor="text1"/>
              </w:rPr>
            </w:pPr>
            <w:r w:rsidRPr="00C76AC7">
              <w:rPr>
                <w:color w:val="000000" w:themeColor="text1"/>
              </w:rPr>
              <w:t xml:space="preserve">Jones, H. (2019). </w:t>
            </w:r>
            <w:r w:rsidRPr="00C76AC7">
              <w:rPr>
                <w:i/>
                <w:color w:val="000000" w:themeColor="text1"/>
              </w:rPr>
              <w:t>Ciencia de los datos: la guía definitiva sobre análisis de datos, minería de datos, almacenamiento de datos, visualización de datos.</w:t>
            </w:r>
            <w:r w:rsidRPr="00C76AC7">
              <w:rPr>
                <w:color w:val="000000" w:themeColor="text1"/>
              </w:rPr>
              <w:t xml:space="preserve"> </w:t>
            </w:r>
            <w:hyperlink r:id="rId124">
              <w:r w:rsidRPr="00C76AC7">
                <w:rPr>
                  <w:color w:val="000000" w:themeColor="text1"/>
                  <w:u w:val="single"/>
                </w:rPr>
                <w:t>https://biblioteca.sena.edu.co/F/QK1UI7RDS4Q5XCEJHTEG681M74XTARHJQABMVRV1F1YV8U8ELM-13705?func=full-set-set&amp;set_number=003407&amp;set_entry=000001&amp;format=999</w:t>
              </w:r>
            </w:hyperlink>
            <w:r w:rsidRPr="00C76AC7">
              <w:rPr>
                <w:color w:val="000000" w:themeColor="text1"/>
              </w:rPr>
              <w:t xml:space="preserve"> </w:t>
            </w:r>
          </w:p>
        </w:tc>
      </w:tr>
      <w:tr w:rsidR="003F393B" w14:paraId="47A04FBC" w14:textId="77777777">
        <w:trPr>
          <w:trHeight w:val="420"/>
        </w:trPr>
        <w:tc>
          <w:tcPr>
            <w:tcW w:w="15690" w:type="dxa"/>
            <w:gridSpan w:val="2"/>
            <w:shd w:val="clear" w:color="auto" w:fill="auto"/>
            <w:tcMar>
              <w:top w:w="100" w:type="dxa"/>
              <w:left w:w="100" w:type="dxa"/>
              <w:bottom w:w="100" w:type="dxa"/>
              <w:right w:w="100" w:type="dxa"/>
            </w:tcMar>
          </w:tcPr>
          <w:p w14:paraId="000004AB" w14:textId="77777777" w:rsidR="003F393B" w:rsidRPr="00C76AC7" w:rsidRDefault="00842017">
            <w:pPr>
              <w:widowControl w:val="0"/>
              <w:spacing w:after="120"/>
              <w:rPr>
                <w:color w:val="000000" w:themeColor="text1"/>
              </w:rPr>
            </w:pPr>
            <w:proofErr w:type="spellStart"/>
            <w:r w:rsidRPr="00C76AC7">
              <w:rPr>
                <w:color w:val="000000" w:themeColor="text1"/>
              </w:rPr>
              <w:lastRenderedPageBreak/>
              <w:t>Joyanes</w:t>
            </w:r>
            <w:proofErr w:type="spellEnd"/>
            <w:r w:rsidRPr="00C76AC7">
              <w:rPr>
                <w:color w:val="000000" w:themeColor="text1"/>
              </w:rPr>
              <w:t xml:space="preserve">, L. (2015). </w:t>
            </w:r>
            <w:r w:rsidRPr="00C76AC7">
              <w:rPr>
                <w:i/>
                <w:color w:val="000000" w:themeColor="text1"/>
              </w:rPr>
              <w:t>Sistemas de información en la empresa</w:t>
            </w:r>
            <w:r w:rsidRPr="00C76AC7">
              <w:rPr>
                <w:color w:val="000000" w:themeColor="text1"/>
              </w:rPr>
              <w:t xml:space="preserve">. </w:t>
            </w:r>
            <w:proofErr w:type="spellStart"/>
            <w:r w:rsidRPr="00C76AC7">
              <w:rPr>
                <w:color w:val="000000" w:themeColor="text1"/>
              </w:rPr>
              <w:t>Alfaomega</w:t>
            </w:r>
            <w:proofErr w:type="spellEnd"/>
          </w:p>
        </w:tc>
      </w:tr>
      <w:tr w:rsidR="003F393B" w14:paraId="6C1FB2FD" w14:textId="77777777">
        <w:trPr>
          <w:trHeight w:val="420"/>
        </w:trPr>
        <w:tc>
          <w:tcPr>
            <w:tcW w:w="15690" w:type="dxa"/>
            <w:gridSpan w:val="2"/>
            <w:shd w:val="clear" w:color="auto" w:fill="auto"/>
            <w:tcMar>
              <w:top w:w="100" w:type="dxa"/>
              <w:left w:w="100" w:type="dxa"/>
              <w:bottom w:w="100" w:type="dxa"/>
              <w:right w:w="100" w:type="dxa"/>
            </w:tcMar>
          </w:tcPr>
          <w:p w14:paraId="000004AD" w14:textId="77777777" w:rsidR="003F393B" w:rsidRPr="00C76AC7" w:rsidRDefault="00842017">
            <w:pPr>
              <w:widowControl w:val="0"/>
              <w:spacing w:after="120"/>
              <w:rPr>
                <w:color w:val="000000" w:themeColor="text1"/>
              </w:rPr>
            </w:pPr>
            <w:proofErr w:type="spellStart"/>
            <w:r w:rsidRPr="00C76AC7">
              <w:rPr>
                <w:color w:val="000000" w:themeColor="text1"/>
              </w:rPr>
              <w:t>Khanna</w:t>
            </w:r>
            <w:proofErr w:type="spellEnd"/>
            <w:r w:rsidRPr="00C76AC7">
              <w:rPr>
                <w:color w:val="000000" w:themeColor="text1"/>
              </w:rPr>
              <w:t xml:space="preserve"> (</w:t>
            </w:r>
            <w:proofErr w:type="spellStart"/>
            <w:r w:rsidRPr="00C76AC7">
              <w:rPr>
                <w:color w:val="000000" w:themeColor="text1"/>
              </w:rPr>
              <w:t>s.f</w:t>
            </w:r>
            <w:proofErr w:type="spellEnd"/>
            <w:r w:rsidRPr="00C76AC7">
              <w:rPr>
                <w:color w:val="000000" w:themeColor="text1"/>
              </w:rPr>
              <w:t xml:space="preserve">). </w:t>
            </w:r>
            <w:proofErr w:type="spellStart"/>
            <w:r w:rsidRPr="00C76AC7">
              <w:rPr>
                <w:i/>
                <w:color w:val="000000" w:themeColor="text1"/>
              </w:rPr>
              <w:t>Power</w:t>
            </w:r>
            <w:proofErr w:type="spellEnd"/>
            <w:r w:rsidRPr="00C76AC7">
              <w:rPr>
                <w:i/>
                <w:color w:val="000000" w:themeColor="text1"/>
              </w:rPr>
              <w:t xml:space="preserve"> BI Desktop</w:t>
            </w:r>
            <w:r w:rsidRPr="00C76AC7">
              <w:rPr>
                <w:color w:val="000000" w:themeColor="text1"/>
              </w:rPr>
              <w:t xml:space="preserve">. </w:t>
            </w:r>
            <w:hyperlink r:id="rId125">
              <w:r w:rsidRPr="00C76AC7">
                <w:rPr>
                  <w:i/>
                  <w:color w:val="000000" w:themeColor="text1"/>
                  <w:u w:val="single"/>
                </w:rPr>
                <w:t>https://powerbicdn.azureedge.net/cvt-9394a7615e76e3565238e1688022efbee201671e2cbb78c8d1b1df694b985908/pictures/pages/index/blade2/powerbi-001.jpg</w:t>
              </w:r>
            </w:hyperlink>
          </w:p>
        </w:tc>
      </w:tr>
      <w:tr w:rsidR="003F393B" w14:paraId="17228FFF" w14:textId="77777777">
        <w:trPr>
          <w:trHeight w:val="420"/>
        </w:trPr>
        <w:tc>
          <w:tcPr>
            <w:tcW w:w="15690" w:type="dxa"/>
            <w:gridSpan w:val="2"/>
            <w:shd w:val="clear" w:color="auto" w:fill="auto"/>
            <w:tcMar>
              <w:top w:w="100" w:type="dxa"/>
              <w:left w:w="100" w:type="dxa"/>
              <w:bottom w:w="100" w:type="dxa"/>
              <w:right w:w="100" w:type="dxa"/>
            </w:tcMar>
          </w:tcPr>
          <w:p w14:paraId="000004AF" w14:textId="77777777" w:rsidR="003F393B" w:rsidRPr="00C76AC7" w:rsidRDefault="00842017">
            <w:pPr>
              <w:widowControl w:val="0"/>
              <w:spacing w:after="120"/>
              <w:rPr>
                <w:color w:val="000000" w:themeColor="text1"/>
              </w:rPr>
            </w:pPr>
            <w:r w:rsidRPr="00C76AC7">
              <w:rPr>
                <w:color w:val="000000" w:themeColor="text1"/>
              </w:rPr>
              <w:t xml:space="preserve">Microsoft </w:t>
            </w:r>
            <w:proofErr w:type="spellStart"/>
            <w:r w:rsidRPr="00C76AC7">
              <w:rPr>
                <w:color w:val="000000" w:themeColor="text1"/>
              </w:rPr>
              <w:t>Learn</w:t>
            </w:r>
            <w:proofErr w:type="spellEnd"/>
            <w:r w:rsidRPr="00C76AC7">
              <w:rPr>
                <w:color w:val="000000" w:themeColor="text1"/>
              </w:rPr>
              <w:t xml:space="preserve">. (2022). </w:t>
            </w:r>
            <w:r w:rsidRPr="00C76AC7">
              <w:rPr>
                <w:i/>
                <w:color w:val="000000" w:themeColor="text1"/>
              </w:rPr>
              <w:t>Descubra su ruta de aprendizaje</w:t>
            </w:r>
            <w:r w:rsidRPr="00C76AC7">
              <w:rPr>
                <w:color w:val="000000" w:themeColor="text1"/>
              </w:rPr>
              <w:t xml:space="preserve">. </w:t>
            </w:r>
            <w:hyperlink r:id="rId126">
              <w:r w:rsidRPr="00C76AC7">
                <w:rPr>
                  <w:color w:val="000000" w:themeColor="text1"/>
                  <w:u w:val="single"/>
                </w:rPr>
                <w:t>https://learn.microsoft.com/es-es/training/</w:t>
              </w:r>
            </w:hyperlink>
          </w:p>
        </w:tc>
      </w:tr>
      <w:tr w:rsidR="003F393B" w:rsidRPr="000A2761" w14:paraId="23FAD552" w14:textId="77777777">
        <w:trPr>
          <w:trHeight w:val="420"/>
        </w:trPr>
        <w:tc>
          <w:tcPr>
            <w:tcW w:w="15690" w:type="dxa"/>
            <w:gridSpan w:val="2"/>
            <w:shd w:val="clear" w:color="auto" w:fill="auto"/>
            <w:tcMar>
              <w:top w:w="100" w:type="dxa"/>
              <w:left w:w="100" w:type="dxa"/>
              <w:bottom w:w="100" w:type="dxa"/>
              <w:right w:w="100" w:type="dxa"/>
            </w:tcMar>
          </w:tcPr>
          <w:p w14:paraId="000004B1" w14:textId="77777777" w:rsidR="003F393B" w:rsidRPr="00C76AC7" w:rsidRDefault="00842017">
            <w:pPr>
              <w:spacing w:after="120"/>
              <w:rPr>
                <w:b/>
                <w:i/>
                <w:color w:val="000000" w:themeColor="text1"/>
                <w:lang w:val="en-US"/>
              </w:rPr>
            </w:pPr>
            <w:proofErr w:type="spellStart"/>
            <w:r w:rsidRPr="00C76AC7">
              <w:rPr>
                <w:color w:val="000000" w:themeColor="text1"/>
                <w:lang w:val="en-US"/>
              </w:rPr>
              <w:t>Maptive</w:t>
            </w:r>
            <w:proofErr w:type="spellEnd"/>
            <w:r w:rsidRPr="00C76AC7">
              <w:rPr>
                <w:color w:val="000000" w:themeColor="text1"/>
                <w:lang w:val="en-US"/>
              </w:rPr>
              <w:t>. (2020).</w:t>
            </w:r>
            <w:r w:rsidRPr="00C76AC7">
              <w:rPr>
                <w:i/>
                <w:color w:val="000000" w:themeColor="text1"/>
                <w:lang w:val="en-US"/>
              </w:rPr>
              <w:t xml:space="preserve"> </w:t>
            </w:r>
            <w:proofErr w:type="spellStart"/>
            <w:r w:rsidRPr="00C76AC7">
              <w:rPr>
                <w:i/>
                <w:color w:val="000000" w:themeColor="text1"/>
                <w:lang w:val="en-US"/>
              </w:rPr>
              <w:t>Apping</w:t>
            </w:r>
            <w:proofErr w:type="spellEnd"/>
            <w:r w:rsidRPr="00C76AC7">
              <w:rPr>
                <w:i/>
                <w:color w:val="000000" w:themeColor="text1"/>
                <w:lang w:val="en-US"/>
              </w:rPr>
              <w:t xml:space="preserve"> software for every professional. </w:t>
            </w:r>
            <w:r w:rsidRPr="00C76AC7">
              <w:rPr>
                <w:color w:val="000000" w:themeColor="text1"/>
                <w:u w:val="single"/>
                <w:lang w:val="en-US"/>
              </w:rPr>
              <w:t xml:space="preserve">https://www.maptive.com </w:t>
            </w:r>
          </w:p>
        </w:tc>
      </w:tr>
      <w:tr w:rsidR="003F393B" w14:paraId="68D680A8" w14:textId="77777777">
        <w:trPr>
          <w:trHeight w:val="420"/>
        </w:trPr>
        <w:tc>
          <w:tcPr>
            <w:tcW w:w="15690" w:type="dxa"/>
            <w:gridSpan w:val="2"/>
            <w:shd w:val="clear" w:color="auto" w:fill="auto"/>
            <w:tcMar>
              <w:top w:w="100" w:type="dxa"/>
              <w:left w:w="100" w:type="dxa"/>
              <w:bottom w:w="100" w:type="dxa"/>
              <w:right w:w="100" w:type="dxa"/>
            </w:tcMar>
          </w:tcPr>
          <w:p w14:paraId="000004B3" w14:textId="77777777" w:rsidR="003F393B" w:rsidRPr="00C76AC7" w:rsidRDefault="00842017">
            <w:pPr>
              <w:widowControl w:val="0"/>
              <w:spacing w:after="120"/>
              <w:rPr>
                <w:color w:val="000000" w:themeColor="text1"/>
              </w:rPr>
            </w:pPr>
            <w:proofErr w:type="spellStart"/>
            <w:r w:rsidRPr="00C76AC7">
              <w:rPr>
                <w:color w:val="000000" w:themeColor="text1"/>
              </w:rPr>
              <w:t>Orbegozo</w:t>
            </w:r>
            <w:proofErr w:type="spellEnd"/>
            <w:r w:rsidRPr="00C76AC7">
              <w:rPr>
                <w:color w:val="000000" w:themeColor="text1"/>
              </w:rPr>
              <w:t xml:space="preserve">, B. (2019). </w:t>
            </w:r>
            <w:r w:rsidRPr="00C76AC7">
              <w:rPr>
                <w:i/>
                <w:color w:val="000000" w:themeColor="text1"/>
              </w:rPr>
              <w:t xml:space="preserve">Gestión de bases de datos con SQL, </w:t>
            </w:r>
            <w:proofErr w:type="spellStart"/>
            <w:r w:rsidRPr="00C76AC7">
              <w:rPr>
                <w:i/>
                <w:color w:val="000000" w:themeColor="text1"/>
              </w:rPr>
              <w:t>MySQL</w:t>
            </w:r>
            <w:proofErr w:type="spellEnd"/>
            <w:r w:rsidRPr="00C76AC7">
              <w:rPr>
                <w:i/>
                <w:color w:val="000000" w:themeColor="text1"/>
              </w:rPr>
              <w:t xml:space="preserve"> y Access</w:t>
            </w:r>
            <w:r w:rsidRPr="00C76AC7">
              <w:rPr>
                <w:color w:val="000000" w:themeColor="text1"/>
              </w:rPr>
              <w:t xml:space="preserve">. </w:t>
            </w:r>
            <w:proofErr w:type="spellStart"/>
            <w:r w:rsidRPr="00C76AC7">
              <w:rPr>
                <w:color w:val="000000" w:themeColor="text1"/>
              </w:rPr>
              <w:t>Alfaomega</w:t>
            </w:r>
            <w:proofErr w:type="spellEnd"/>
            <w:r w:rsidRPr="00C76AC7">
              <w:rPr>
                <w:color w:val="000000" w:themeColor="text1"/>
              </w:rPr>
              <w:t>.</w:t>
            </w:r>
          </w:p>
        </w:tc>
      </w:tr>
      <w:tr w:rsidR="003F393B" w:rsidRPr="000A2761" w14:paraId="08128D05" w14:textId="77777777">
        <w:trPr>
          <w:trHeight w:val="420"/>
        </w:trPr>
        <w:tc>
          <w:tcPr>
            <w:tcW w:w="15690" w:type="dxa"/>
            <w:gridSpan w:val="2"/>
            <w:shd w:val="clear" w:color="auto" w:fill="auto"/>
            <w:tcMar>
              <w:top w:w="100" w:type="dxa"/>
              <w:left w:w="100" w:type="dxa"/>
              <w:bottom w:w="100" w:type="dxa"/>
              <w:right w:w="100" w:type="dxa"/>
            </w:tcMar>
          </w:tcPr>
          <w:p w14:paraId="000004B5" w14:textId="77777777" w:rsidR="003F393B" w:rsidRPr="00C76AC7" w:rsidRDefault="00842017">
            <w:pPr>
              <w:widowControl w:val="0"/>
              <w:spacing w:after="120"/>
              <w:rPr>
                <w:color w:val="000000" w:themeColor="text1"/>
                <w:lang w:val="it-IT"/>
              </w:rPr>
            </w:pPr>
            <w:proofErr w:type="spellStart"/>
            <w:r w:rsidRPr="00C76AC7">
              <w:rPr>
                <w:color w:val="000000" w:themeColor="text1"/>
              </w:rPr>
              <w:t>Piattini</w:t>
            </w:r>
            <w:proofErr w:type="spellEnd"/>
            <w:r w:rsidRPr="00C76AC7">
              <w:rPr>
                <w:color w:val="000000" w:themeColor="text1"/>
              </w:rPr>
              <w:t xml:space="preserve">, M. y Ruiz, F. (2020). </w:t>
            </w:r>
            <w:r w:rsidRPr="00C76AC7">
              <w:rPr>
                <w:i/>
                <w:color w:val="000000" w:themeColor="text1"/>
              </w:rPr>
              <w:t>Gobierno y gestión de las tecnologías y los sistemas de información</w:t>
            </w:r>
            <w:r w:rsidRPr="00C76AC7">
              <w:rPr>
                <w:color w:val="000000" w:themeColor="text1"/>
              </w:rPr>
              <w:t xml:space="preserve">. </w:t>
            </w:r>
            <w:proofErr w:type="spellStart"/>
            <w:r w:rsidRPr="00C76AC7">
              <w:rPr>
                <w:color w:val="000000" w:themeColor="text1"/>
                <w:lang w:val="it-IT"/>
              </w:rPr>
              <w:t>Ra</w:t>
            </w:r>
            <w:proofErr w:type="spellEnd"/>
            <w:r w:rsidRPr="00C76AC7">
              <w:rPr>
                <w:color w:val="000000" w:themeColor="text1"/>
                <w:lang w:val="it-IT"/>
              </w:rPr>
              <w:t xml:space="preserve">-Ma. </w:t>
            </w:r>
            <w:hyperlink r:id="rId127">
              <w:r w:rsidRPr="00C76AC7">
                <w:rPr>
                  <w:color w:val="000000" w:themeColor="text1"/>
                  <w:u w:val="single"/>
                  <w:lang w:val="it-IT"/>
                </w:rPr>
                <w:t>https://www-alphaeditorialcloud-com.bdigital.sena.edu.co/reader/gobierno-y-gestion-de-las-tecnologias-y-los-sistemas-de-informacion-1591724977</w:t>
              </w:r>
            </w:hyperlink>
            <w:r w:rsidRPr="00C76AC7">
              <w:rPr>
                <w:color w:val="000000" w:themeColor="text1"/>
                <w:lang w:val="it-IT"/>
              </w:rPr>
              <w:t xml:space="preserve"> </w:t>
            </w:r>
          </w:p>
        </w:tc>
      </w:tr>
      <w:tr w:rsidR="003F393B" w14:paraId="4AB8A014" w14:textId="77777777">
        <w:trPr>
          <w:trHeight w:val="420"/>
        </w:trPr>
        <w:tc>
          <w:tcPr>
            <w:tcW w:w="15690" w:type="dxa"/>
            <w:gridSpan w:val="2"/>
            <w:shd w:val="clear" w:color="auto" w:fill="auto"/>
            <w:tcMar>
              <w:top w:w="100" w:type="dxa"/>
              <w:left w:w="100" w:type="dxa"/>
              <w:bottom w:w="100" w:type="dxa"/>
              <w:right w:w="100" w:type="dxa"/>
            </w:tcMar>
          </w:tcPr>
          <w:p w14:paraId="000004B7" w14:textId="77777777" w:rsidR="003F393B" w:rsidRPr="00C76AC7" w:rsidRDefault="00842017">
            <w:pPr>
              <w:widowControl w:val="0"/>
              <w:spacing w:after="120"/>
              <w:rPr>
                <w:color w:val="000000" w:themeColor="text1"/>
              </w:rPr>
            </w:pPr>
            <w:proofErr w:type="spellStart"/>
            <w:r w:rsidRPr="00C76AC7">
              <w:rPr>
                <w:color w:val="000000" w:themeColor="text1"/>
                <w:lang w:val="en-US"/>
              </w:rPr>
              <w:t>QliK</w:t>
            </w:r>
            <w:proofErr w:type="spellEnd"/>
            <w:r w:rsidRPr="00C76AC7">
              <w:rPr>
                <w:color w:val="000000" w:themeColor="text1"/>
                <w:lang w:val="en-US"/>
              </w:rPr>
              <w:t xml:space="preserve">. (2917). </w:t>
            </w:r>
            <w:r w:rsidRPr="00C76AC7">
              <w:rPr>
                <w:i/>
                <w:color w:val="000000" w:themeColor="text1"/>
                <w:lang w:val="en-US"/>
              </w:rPr>
              <w:t>How do I create a visualization</w:t>
            </w:r>
            <w:r w:rsidRPr="00C76AC7">
              <w:rPr>
                <w:color w:val="000000" w:themeColor="text1"/>
                <w:lang w:val="en-US"/>
              </w:rPr>
              <w:t xml:space="preserve"> [</w:t>
            </w:r>
            <w:proofErr w:type="gramStart"/>
            <w:r w:rsidRPr="00C76AC7">
              <w:rPr>
                <w:color w:val="000000" w:themeColor="text1"/>
                <w:lang w:val="en-US"/>
              </w:rPr>
              <w:t>Video].</w:t>
            </w:r>
            <w:proofErr w:type="gramEnd"/>
            <w:r w:rsidRPr="00C76AC7">
              <w:rPr>
                <w:color w:val="000000" w:themeColor="text1"/>
                <w:lang w:val="en-US"/>
              </w:rPr>
              <w:t xml:space="preserve">  </w:t>
            </w:r>
            <w:hyperlink r:id="rId128">
              <w:r w:rsidRPr="00C76AC7">
                <w:rPr>
                  <w:color w:val="000000" w:themeColor="text1"/>
                  <w:u w:val="single"/>
                </w:rPr>
                <w:t>https://learning.qlik.com/pluginfile.php/98829/mod_resource/content/9/Create_Visualizations/Create_Visualizations.html</w:t>
              </w:r>
            </w:hyperlink>
          </w:p>
        </w:tc>
      </w:tr>
      <w:tr w:rsidR="003F393B" w14:paraId="27E20000" w14:textId="77777777">
        <w:trPr>
          <w:trHeight w:val="420"/>
        </w:trPr>
        <w:tc>
          <w:tcPr>
            <w:tcW w:w="15690" w:type="dxa"/>
            <w:gridSpan w:val="2"/>
            <w:shd w:val="clear" w:color="auto" w:fill="auto"/>
            <w:tcMar>
              <w:top w:w="100" w:type="dxa"/>
              <w:left w:w="100" w:type="dxa"/>
              <w:bottom w:w="100" w:type="dxa"/>
              <w:right w:w="100" w:type="dxa"/>
            </w:tcMar>
          </w:tcPr>
          <w:p w14:paraId="000004B9" w14:textId="77777777" w:rsidR="003F393B" w:rsidRPr="00C76AC7" w:rsidRDefault="00842017">
            <w:pPr>
              <w:widowControl w:val="0"/>
              <w:spacing w:after="120"/>
              <w:rPr>
                <w:color w:val="000000" w:themeColor="text1"/>
              </w:rPr>
            </w:pPr>
            <w:proofErr w:type="spellStart"/>
            <w:r w:rsidRPr="00C76AC7">
              <w:rPr>
                <w:color w:val="000000" w:themeColor="text1"/>
              </w:rPr>
              <w:t>TuDashboard</w:t>
            </w:r>
            <w:proofErr w:type="spellEnd"/>
            <w:r w:rsidRPr="00C76AC7">
              <w:rPr>
                <w:color w:val="000000" w:themeColor="text1"/>
              </w:rPr>
              <w:t xml:space="preserve">. (2 de agosto de 2021). </w:t>
            </w:r>
            <w:r w:rsidRPr="00C76AC7">
              <w:rPr>
                <w:i/>
                <w:color w:val="000000" w:themeColor="text1"/>
              </w:rPr>
              <w:t xml:space="preserve">Ejemplos de gráficas para un </w:t>
            </w:r>
            <w:proofErr w:type="spellStart"/>
            <w:r w:rsidRPr="00C76AC7">
              <w:rPr>
                <w:i/>
                <w:color w:val="000000" w:themeColor="text1"/>
              </w:rPr>
              <w:t>dashboard</w:t>
            </w:r>
            <w:proofErr w:type="spellEnd"/>
            <w:r w:rsidRPr="00C76AC7">
              <w:rPr>
                <w:i/>
                <w:color w:val="000000" w:themeColor="text1"/>
              </w:rPr>
              <w:t xml:space="preserve">. </w:t>
            </w:r>
            <w:hyperlink r:id="rId129">
              <w:r w:rsidRPr="00C76AC7">
                <w:rPr>
                  <w:color w:val="000000" w:themeColor="text1"/>
                  <w:u w:val="single"/>
                </w:rPr>
                <w:t>https://tudashboard.com/tipos-de-visualizacion-de-datos/</w:t>
              </w:r>
            </w:hyperlink>
          </w:p>
        </w:tc>
      </w:tr>
    </w:tbl>
    <w:p w14:paraId="000004BB" w14:textId="77777777" w:rsidR="003F393B" w:rsidRDefault="003F393B">
      <w:pPr>
        <w:spacing w:after="120" w:line="240" w:lineRule="auto"/>
      </w:pPr>
    </w:p>
    <w:p w14:paraId="000004BC" w14:textId="77777777" w:rsidR="003F393B" w:rsidRDefault="003F393B">
      <w:pPr>
        <w:pStyle w:val="Ttulo"/>
        <w:spacing w:after="120" w:line="240" w:lineRule="auto"/>
        <w:rPr>
          <w:b/>
          <w:color w:val="FF0000"/>
          <w:sz w:val="22"/>
          <w:szCs w:val="22"/>
        </w:rPr>
      </w:pPr>
      <w:bookmarkStart w:id="17" w:name="_heading=h.3dy6vkm" w:colFirst="0" w:colLast="0"/>
      <w:bookmarkEnd w:id="17"/>
    </w:p>
    <w:p w14:paraId="000004C5" w14:textId="77777777" w:rsidR="003F393B" w:rsidRDefault="003F393B">
      <w:pPr>
        <w:spacing w:after="160" w:line="259" w:lineRule="auto"/>
      </w:pPr>
    </w:p>
    <w:p w14:paraId="000004C6" w14:textId="77777777" w:rsidR="003F393B" w:rsidRDefault="003F393B"/>
    <w:p w14:paraId="000004C7" w14:textId="77777777" w:rsidR="003F393B" w:rsidRDefault="003F393B"/>
    <w:p w14:paraId="000004C8" w14:textId="77777777" w:rsidR="003F393B" w:rsidRDefault="003F393B"/>
    <w:p w14:paraId="000004C9" w14:textId="77777777" w:rsidR="003F393B" w:rsidRDefault="003F393B"/>
    <w:p w14:paraId="000004E7" w14:textId="77777777" w:rsidR="003F393B" w:rsidRDefault="003F393B">
      <w:pPr>
        <w:pBdr>
          <w:top w:val="nil"/>
          <w:left w:val="nil"/>
          <w:bottom w:val="nil"/>
          <w:right w:val="nil"/>
          <w:between w:val="nil"/>
        </w:pBdr>
        <w:ind w:left="360"/>
        <w:rPr>
          <w:color w:val="000000"/>
        </w:rPr>
      </w:pPr>
    </w:p>
    <w:sectPr w:rsidR="003F393B">
      <w:headerReference w:type="default" r:id="rId130"/>
      <w:footerReference w:type="default" r:id="rId131"/>
      <w:pgSz w:w="16834" w:h="11909" w:orient="landscape"/>
      <w:pgMar w:top="1440" w:right="1080" w:bottom="144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97247E" w14:textId="77777777" w:rsidR="002A2974" w:rsidRDefault="002A2974">
      <w:pPr>
        <w:spacing w:line="240" w:lineRule="auto"/>
      </w:pPr>
      <w:r>
        <w:separator/>
      </w:r>
    </w:p>
  </w:endnote>
  <w:endnote w:type="continuationSeparator" w:id="0">
    <w:p w14:paraId="3EC0D650" w14:textId="77777777" w:rsidR="002A2974" w:rsidRDefault="002A29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Noto San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altName w:val="Cambria"/>
    <w:panose1 w:val="020B0604020202020204"/>
    <w:charset w:val="00"/>
    <w:family w:val="roman"/>
    <w:notTrueType/>
    <w:pitch w:val="default"/>
  </w:font>
  <w:font w:name="Roboto Mono">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4EA" w14:textId="77777777" w:rsidR="000A2761" w:rsidRDefault="000A2761">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60288" behindDoc="1" locked="0" layoutInCell="1" hidden="0" allowOverlap="1" wp14:anchorId="10660469" wp14:editId="34C3F5E7">
          <wp:simplePos x="0" y="0"/>
          <wp:positionH relativeFrom="column">
            <wp:posOffset>-669469</wp:posOffset>
          </wp:positionH>
          <wp:positionV relativeFrom="paragraph">
            <wp:posOffset>-285748</wp:posOffset>
          </wp:positionV>
          <wp:extent cx="10671819" cy="887683"/>
          <wp:effectExtent l="0" t="0" r="0" b="0"/>
          <wp:wrapNone/>
          <wp:docPr id="36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8551B1" w14:textId="77777777" w:rsidR="002A2974" w:rsidRDefault="002A2974">
      <w:pPr>
        <w:spacing w:line="240" w:lineRule="auto"/>
      </w:pPr>
      <w:r>
        <w:separator/>
      </w:r>
    </w:p>
  </w:footnote>
  <w:footnote w:type="continuationSeparator" w:id="0">
    <w:p w14:paraId="322EA865" w14:textId="77777777" w:rsidR="002A2974" w:rsidRDefault="002A297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4E8" w14:textId="77777777" w:rsidR="000A2761" w:rsidRDefault="000A2761">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7BCCD5C6" wp14:editId="7C321213">
          <wp:simplePos x="0" y="0"/>
          <wp:positionH relativeFrom="column">
            <wp:posOffset>-669832</wp:posOffset>
          </wp:positionH>
          <wp:positionV relativeFrom="paragraph">
            <wp:posOffset>-277675</wp:posOffset>
          </wp:positionV>
          <wp:extent cx="10679430" cy="1009015"/>
          <wp:effectExtent l="0" t="0" r="0" b="0"/>
          <wp:wrapSquare wrapText="bothSides" distT="0" distB="0" distL="114300" distR="114300"/>
          <wp:docPr id="36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27EC5A91" wp14:editId="315B234D">
              <wp:simplePos x="0" y="0"/>
              <wp:positionH relativeFrom="column">
                <wp:posOffset>8568146</wp:posOffset>
              </wp:positionH>
              <wp:positionV relativeFrom="paragraph">
                <wp:posOffset>-274953</wp:posOffset>
              </wp:positionV>
              <wp:extent cx="823595" cy="1164590"/>
              <wp:effectExtent l="0" t="0" r="0" b="0"/>
              <wp:wrapSquare wrapText="bothSides" distT="0" distB="0" distL="114300" distR="114300"/>
              <wp:docPr id="310" name="Rectángulo 310"/>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74FF12D1" w14:textId="77777777" w:rsidR="000A2761" w:rsidRDefault="000A2761" w:rsidP="00842017">
                          <w:pPr>
                            <w:spacing w:line="240" w:lineRule="auto"/>
                            <w:ind w:hanging="2"/>
                          </w:pPr>
                          <w:r>
                            <w:rPr>
                              <w:noProof/>
                              <w:lang w:val="es-CO"/>
                            </w:rPr>
                            <w:drawing>
                              <wp:inline distT="0" distB="0" distL="0" distR="0" wp14:anchorId="5CBD7CE0" wp14:editId="6C6C9508">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8568146</wp:posOffset>
              </wp:positionH>
              <wp:positionV relativeFrom="paragraph">
                <wp:posOffset>-274953</wp:posOffset>
              </wp:positionV>
              <wp:extent cx="823595" cy="1164590"/>
              <wp:effectExtent b="0" l="0" r="0" t="0"/>
              <wp:wrapSquare wrapText="bothSides" distB="0" distT="0" distL="114300" distR="114300"/>
              <wp:docPr id="310" name="image37.png"/>
              <a:graphic>
                <a:graphicData uri="http://schemas.openxmlformats.org/drawingml/2006/picture">
                  <pic:pic>
                    <pic:nvPicPr>
                      <pic:cNvPr id="0" name="image37.png"/>
                      <pic:cNvPicPr preferRelativeResize="0"/>
                    </pic:nvPicPr>
                    <pic:blipFill>
                      <a:blip r:embed="rId5"/>
                      <a:srcRect b="0" l="0" r="0" t="0"/>
                      <a:stretch>
                        <a:fillRect/>
                      </a:stretch>
                    </pic:blipFill>
                    <pic:spPr>
                      <a:xfrm>
                        <a:off x="0" y="0"/>
                        <a:ext cx="823595" cy="1164590"/>
                      </a:xfrm>
                      <a:prstGeom prst="rect"/>
                      <a:ln/>
                    </pic:spPr>
                  </pic:pic>
                </a:graphicData>
              </a:graphic>
            </wp:anchor>
          </w:drawing>
        </mc:Fallback>
      </mc:AlternateContent>
    </w:r>
  </w:p>
  <w:p w14:paraId="000004E9" w14:textId="77777777" w:rsidR="000A2761" w:rsidRDefault="000A2761">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440C2"/>
    <w:multiLevelType w:val="multilevel"/>
    <w:tmpl w:val="309068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5A33B0F"/>
    <w:multiLevelType w:val="multilevel"/>
    <w:tmpl w:val="C1A20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5063BEC"/>
    <w:multiLevelType w:val="multilevel"/>
    <w:tmpl w:val="03F65B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b/>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3CC7602"/>
    <w:multiLevelType w:val="multilevel"/>
    <w:tmpl w:val="0F64B0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9961BD2"/>
    <w:multiLevelType w:val="multilevel"/>
    <w:tmpl w:val="0D7CCAA8"/>
    <w:lvl w:ilvl="0">
      <w:start w:val="3"/>
      <w:numFmt w:val="bullet"/>
      <w:lvlText w:val="●"/>
      <w:lvlJc w:val="left"/>
      <w:pPr>
        <w:ind w:left="1069" w:hanging="360"/>
      </w:pPr>
      <w:rPr>
        <w:rFonts w:ascii="Noto Sans" w:eastAsia="Noto Sans" w:hAnsi="Noto Sans" w:cs="Noto Sans"/>
        <w:color w:val="00000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w:eastAsia="Noto Sans" w:hAnsi="Noto Sans" w:cs="Noto Sans"/>
      </w:rPr>
    </w:lvl>
    <w:lvl w:ilvl="3">
      <w:start w:val="1"/>
      <w:numFmt w:val="bullet"/>
      <w:lvlText w:val="●"/>
      <w:lvlJc w:val="left"/>
      <w:pPr>
        <w:ind w:left="3240" w:hanging="360"/>
      </w:pPr>
      <w:rPr>
        <w:rFonts w:ascii="Noto Sans" w:eastAsia="Noto Sans" w:hAnsi="Noto Sans" w:cs="Noto San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w:eastAsia="Noto Sans" w:hAnsi="Noto Sans" w:cs="Noto Sans"/>
      </w:rPr>
    </w:lvl>
    <w:lvl w:ilvl="6">
      <w:start w:val="1"/>
      <w:numFmt w:val="bullet"/>
      <w:lvlText w:val="●"/>
      <w:lvlJc w:val="left"/>
      <w:pPr>
        <w:ind w:left="5400" w:hanging="360"/>
      </w:pPr>
      <w:rPr>
        <w:rFonts w:ascii="Noto Sans" w:eastAsia="Noto Sans" w:hAnsi="Noto Sans" w:cs="Noto San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w:eastAsia="Noto Sans" w:hAnsi="Noto Sans" w:cs="Noto Sans"/>
      </w:rPr>
    </w:lvl>
  </w:abstractNum>
  <w:num w:numId="1">
    <w:abstractNumId w:val="3"/>
  </w:num>
  <w:num w:numId="2">
    <w:abstractNumId w:val="2"/>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93B"/>
    <w:rsid w:val="000A2761"/>
    <w:rsid w:val="00201ECF"/>
    <w:rsid w:val="002266A4"/>
    <w:rsid w:val="002A2974"/>
    <w:rsid w:val="003F393B"/>
    <w:rsid w:val="00711946"/>
    <w:rsid w:val="007B789D"/>
    <w:rsid w:val="00842017"/>
    <w:rsid w:val="00C76AC7"/>
    <w:rsid w:val="00DB60B8"/>
    <w:rsid w:val="00F528CB"/>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3B8322"/>
  <w15:docId w15:val="{69DC35F9-0B69-4647-B090-ED9BDCAE5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ja-JP"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7034"/>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table" w:customStyle="1" w:styleId="TableNormal6">
    <w:name w:val="Table Normal6"/>
    <w:tblPr>
      <w:tblCellMar>
        <w:top w:w="0" w:type="dxa"/>
        <w:left w:w="0" w:type="dxa"/>
        <w:bottom w:w="0" w:type="dxa"/>
        <w:right w:w="0" w:type="dxa"/>
      </w:tblCellMar>
    </w:tblPr>
  </w:style>
  <w:style w:type="table" w:customStyle="1" w:styleId="TableNormal7">
    <w:name w:val="Table Normal7"/>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10"/>
    <w:tblPr>
      <w:tblStyleRowBandSize w:val="1"/>
      <w:tblStyleColBandSize w:val="1"/>
      <w:tblCellMar>
        <w:top w:w="100" w:type="dxa"/>
        <w:left w:w="100" w:type="dxa"/>
        <w:bottom w:w="100" w:type="dxa"/>
        <w:right w:w="100" w:type="dxa"/>
      </w:tblCellMar>
    </w:tblPr>
  </w:style>
  <w:style w:type="table" w:customStyle="1" w:styleId="a0">
    <w:basedOn w:val="TableNormal10"/>
    <w:tblPr>
      <w:tblStyleRowBandSize w:val="1"/>
      <w:tblStyleColBandSize w:val="1"/>
      <w:tblCellMar>
        <w:top w:w="100" w:type="dxa"/>
        <w:left w:w="100" w:type="dxa"/>
        <w:bottom w:w="100" w:type="dxa"/>
        <w:right w:w="100" w:type="dxa"/>
      </w:tblCellMar>
    </w:tblPr>
  </w:style>
  <w:style w:type="table" w:customStyle="1" w:styleId="a1">
    <w:basedOn w:val="TableNormal10"/>
    <w:tblPr>
      <w:tblStyleRowBandSize w:val="1"/>
      <w:tblStyleColBandSize w:val="1"/>
      <w:tblCellMar>
        <w:top w:w="100" w:type="dxa"/>
        <w:left w:w="100" w:type="dxa"/>
        <w:bottom w:w="100" w:type="dxa"/>
        <w:right w:w="100" w:type="dxa"/>
      </w:tblCellMar>
    </w:tblPr>
  </w:style>
  <w:style w:type="table" w:customStyle="1" w:styleId="a2">
    <w:basedOn w:val="TableNormal10"/>
    <w:tblPr>
      <w:tblStyleRowBandSize w:val="1"/>
      <w:tblStyleColBandSize w:val="1"/>
      <w:tblCellMar>
        <w:top w:w="100" w:type="dxa"/>
        <w:left w:w="100" w:type="dxa"/>
        <w:bottom w:w="100" w:type="dxa"/>
        <w:right w:w="100" w:type="dxa"/>
      </w:tblCellMar>
    </w:tblPr>
  </w:style>
  <w:style w:type="table" w:customStyle="1" w:styleId="a3">
    <w:basedOn w:val="TableNormal10"/>
    <w:tblPr>
      <w:tblStyleRowBandSize w:val="1"/>
      <w:tblStyleColBandSize w:val="1"/>
      <w:tblCellMar>
        <w:top w:w="100" w:type="dxa"/>
        <w:left w:w="100" w:type="dxa"/>
        <w:bottom w:w="100" w:type="dxa"/>
        <w:right w:w="100" w:type="dxa"/>
      </w:tblCellMar>
    </w:tblPr>
  </w:style>
  <w:style w:type="table" w:customStyle="1" w:styleId="a4">
    <w:basedOn w:val="TableNormal10"/>
    <w:tblPr>
      <w:tblStyleRowBandSize w:val="1"/>
      <w:tblStyleColBandSize w:val="1"/>
      <w:tblCellMar>
        <w:top w:w="100" w:type="dxa"/>
        <w:left w:w="100" w:type="dxa"/>
        <w:bottom w:w="100" w:type="dxa"/>
        <w:right w:w="100" w:type="dxa"/>
      </w:tblCellMar>
    </w:tblPr>
  </w:style>
  <w:style w:type="table" w:customStyle="1" w:styleId="a5">
    <w:basedOn w:val="TableNormal10"/>
    <w:tblPr>
      <w:tblStyleRowBandSize w:val="1"/>
      <w:tblStyleColBandSize w:val="1"/>
      <w:tblCellMar>
        <w:top w:w="100" w:type="dxa"/>
        <w:left w:w="100" w:type="dxa"/>
        <w:bottom w:w="100" w:type="dxa"/>
        <w:right w:w="100" w:type="dxa"/>
      </w:tblCellMar>
    </w:tblPr>
  </w:style>
  <w:style w:type="table" w:customStyle="1" w:styleId="a6">
    <w:basedOn w:val="TableNormal10"/>
    <w:tblPr>
      <w:tblStyleRowBandSize w:val="1"/>
      <w:tblStyleColBandSize w:val="1"/>
      <w:tblCellMar>
        <w:top w:w="100" w:type="dxa"/>
        <w:left w:w="100" w:type="dxa"/>
        <w:bottom w:w="100" w:type="dxa"/>
        <w:right w:w="100" w:type="dxa"/>
      </w:tblCellMar>
    </w:tblPr>
  </w:style>
  <w:style w:type="table" w:customStyle="1" w:styleId="a7">
    <w:basedOn w:val="TableNormal10"/>
    <w:tblPr>
      <w:tblStyleRowBandSize w:val="1"/>
      <w:tblStyleColBandSize w:val="1"/>
      <w:tblCellMar>
        <w:top w:w="100" w:type="dxa"/>
        <w:left w:w="100" w:type="dxa"/>
        <w:bottom w:w="100" w:type="dxa"/>
        <w:right w:w="100" w:type="dxa"/>
      </w:tblCellMar>
    </w:tblPr>
  </w:style>
  <w:style w:type="table" w:customStyle="1" w:styleId="a8">
    <w:basedOn w:val="TableNormal10"/>
    <w:tblPr>
      <w:tblStyleRowBandSize w:val="1"/>
      <w:tblStyleColBandSize w:val="1"/>
      <w:tblCellMar>
        <w:top w:w="100" w:type="dxa"/>
        <w:left w:w="100" w:type="dxa"/>
        <w:bottom w:w="100" w:type="dxa"/>
        <w:right w:w="100" w:type="dxa"/>
      </w:tblCellMar>
    </w:tblPr>
  </w:style>
  <w:style w:type="table" w:customStyle="1" w:styleId="a9">
    <w:basedOn w:val="TableNormal10"/>
    <w:tblPr>
      <w:tblStyleRowBandSize w:val="1"/>
      <w:tblStyleColBandSize w:val="1"/>
      <w:tblCellMar>
        <w:top w:w="100" w:type="dxa"/>
        <w:left w:w="100" w:type="dxa"/>
        <w:bottom w:w="100" w:type="dxa"/>
        <w:right w:w="100" w:type="dxa"/>
      </w:tblCellMar>
    </w:tblPr>
  </w:style>
  <w:style w:type="table" w:customStyle="1" w:styleId="aa">
    <w:basedOn w:val="TableNormal10"/>
    <w:tblPr>
      <w:tblStyleRowBandSize w:val="1"/>
      <w:tblStyleColBandSize w:val="1"/>
      <w:tblCellMar>
        <w:top w:w="100" w:type="dxa"/>
        <w:left w:w="100" w:type="dxa"/>
        <w:bottom w:w="100" w:type="dxa"/>
        <w:right w:w="100" w:type="dxa"/>
      </w:tblCellMar>
    </w:tblPr>
  </w:style>
  <w:style w:type="table" w:customStyle="1" w:styleId="ab">
    <w:basedOn w:val="TableNormal10"/>
    <w:tblPr>
      <w:tblStyleRowBandSize w:val="1"/>
      <w:tblStyleColBandSize w:val="1"/>
      <w:tblCellMar>
        <w:top w:w="100" w:type="dxa"/>
        <w:left w:w="100" w:type="dxa"/>
        <w:bottom w:w="100" w:type="dxa"/>
        <w:right w:w="100" w:type="dxa"/>
      </w:tblCellMar>
    </w:tblPr>
  </w:style>
  <w:style w:type="table" w:customStyle="1" w:styleId="ac">
    <w:basedOn w:val="TableNormal10"/>
    <w:tblPr>
      <w:tblStyleRowBandSize w:val="1"/>
      <w:tblStyleColBandSize w:val="1"/>
      <w:tblCellMar>
        <w:top w:w="100" w:type="dxa"/>
        <w:left w:w="100" w:type="dxa"/>
        <w:bottom w:w="100" w:type="dxa"/>
        <w:right w:w="100" w:type="dxa"/>
      </w:tblCellMar>
    </w:tblPr>
  </w:style>
  <w:style w:type="table" w:customStyle="1" w:styleId="ad">
    <w:basedOn w:val="TableNormal10"/>
    <w:tblPr>
      <w:tblStyleRowBandSize w:val="1"/>
      <w:tblStyleColBandSize w:val="1"/>
      <w:tblCellMar>
        <w:top w:w="100" w:type="dxa"/>
        <w:left w:w="100" w:type="dxa"/>
        <w:bottom w:w="100" w:type="dxa"/>
        <w:right w:w="100" w:type="dxa"/>
      </w:tblCellMar>
    </w:tblPr>
  </w:style>
  <w:style w:type="table" w:customStyle="1" w:styleId="ae">
    <w:basedOn w:val="TableNormal10"/>
    <w:tblPr>
      <w:tblStyleRowBandSize w:val="1"/>
      <w:tblStyleColBandSize w:val="1"/>
      <w:tblCellMar>
        <w:top w:w="100" w:type="dxa"/>
        <w:left w:w="100" w:type="dxa"/>
        <w:bottom w:w="100" w:type="dxa"/>
        <w:right w:w="100" w:type="dxa"/>
      </w:tblCellMar>
    </w:tblPr>
  </w:style>
  <w:style w:type="table" w:customStyle="1" w:styleId="af">
    <w:basedOn w:val="TableNormal10"/>
    <w:tblPr>
      <w:tblStyleRowBandSize w:val="1"/>
      <w:tblStyleColBandSize w:val="1"/>
      <w:tblCellMar>
        <w:top w:w="100" w:type="dxa"/>
        <w:left w:w="100" w:type="dxa"/>
        <w:bottom w:w="100" w:type="dxa"/>
        <w:right w:w="100" w:type="dxa"/>
      </w:tblCellMar>
    </w:tblPr>
  </w:style>
  <w:style w:type="table" w:customStyle="1" w:styleId="af0">
    <w:basedOn w:val="TableNormal10"/>
    <w:tblPr>
      <w:tblStyleRowBandSize w:val="1"/>
      <w:tblStyleColBandSize w:val="1"/>
      <w:tblCellMar>
        <w:top w:w="100" w:type="dxa"/>
        <w:left w:w="100" w:type="dxa"/>
        <w:bottom w:w="100" w:type="dxa"/>
        <w:right w:w="100" w:type="dxa"/>
      </w:tblCellMar>
    </w:tblPr>
  </w:style>
  <w:style w:type="table" w:customStyle="1" w:styleId="af1">
    <w:basedOn w:val="TableNormal10"/>
    <w:tblPr>
      <w:tblStyleRowBandSize w:val="1"/>
      <w:tblStyleColBandSize w:val="1"/>
      <w:tblCellMar>
        <w:top w:w="100" w:type="dxa"/>
        <w:left w:w="100" w:type="dxa"/>
        <w:bottom w:w="100" w:type="dxa"/>
        <w:right w:w="100" w:type="dxa"/>
      </w:tblCellMar>
    </w:tblPr>
  </w:style>
  <w:style w:type="table" w:customStyle="1" w:styleId="af2">
    <w:basedOn w:val="TableNormal10"/>
    <w:tblPr>
      <w:tblStyleRowBandSize w:val="1"/>
      <w:tblStyleColBandSize w:val="1"/>
      <w:tblCellMar>
        <w:top w:w="100" w:type="dxa"/>
        <w:left w:w="100" w:type="dxa"/>
        <w:bottom w:w="100" w:type="dxa"/>
        <w:right w:w="100" w:type="dxa"/>
      </w:tblCellMar>
    </w:tblPr>
  </w:style>
  <w:style w:type="table" w:customStyle="1" w:styleId="af3">
    <w:basedOn w:val="TableNormal10"/>
    <w:tblPr>
      <w:tblStyleRowBandSize w:val="1"/>
      <w:tblStyleColBandSize w:val="1"/>
      <w:tblCellMar>
        <w:top w:w="100" w:type="dxa"/>
        <w:left w:w="100" w:type="dxa"/>
        <w:bottom w:w="100" w:type="dxa"/>
        <w:right w:w="100" w:type="dxa"/>
      </w:tblCellMar>
    </w:tblPr>
  </w:style>
  <w:style w:type="table" w:customStyle="1" w:styleId="af4">
    <w:basedOn w:val="TableNormal10"/>
    <w:tblPr>
      <w:tblStyleRowBandSize w:val="1"/>
      <w:tblStyleColBandSize w:val="1"/>
      <w:tblCellMar>
        <w:top w:w="100" w:type="dxa"/>
        <w:left w:w="100" w:type="dxa"/>
        <w:bottom w:w="100" w:type="dxa"/>
        <w:right w:w="100" w:type="dxa"/>
      </w:tblCellMar>
    </w:tblPr>
  </w:style>
  <w:style w:type="table" w:customStyle="1" w:styleId="af5">
    <w:basedOn w:val="TableNormal10"/>
    <w:tblPr>
      <w:tblStyleRowBandSize w:val="1"/>
      <w:tblStyleColBandSize w:val="1"/>
      <w:tblCellMar>
        <w:top w:w="100" w:type="dxa"/>
        <w:left w:w="100" w:type="dxa"/>
        <w:bottom w:w="100" w:type="dxa"/>
        <w:right w:w="100" w:type="dxa"/>
      </w:tblCellMar>
    </w:tblPr>
  </w:style>
  <w:style w:type="table" w:customStyle="1" w:styleId="af6">
    <w:basedOn w:val="TableNormal10"/>
    <w:tblPr>
      <w:tblStyleRowBandSize w:val="1"/>
      <w:tblStyleColBandSize w:val="1"/>
      <w:tblCellMar>
        <w:top w:w="100" w:type="dxa"/>
        <w:left w:w="100" w:type="dxa"/>
        <w:bottom w:w="100" w:type="dxa"/>
        <w:right w:w="100" w:type="dxa"/>
      </w:tblCellMar>
    </w:tblPr>
  </w:style>
  <w:style w:type="table" w:customStyle="1" w:styleId="af7">
    <w:basedOn w:val="TableNormal10"/>
    <w:tblPr>
      <w:tblStyleRowBandSize w:val="1"/>
      <w:tblStyleColBandSize w:val="1"/>
      <w:tblCellMar>
        <w:top w:w="100" w:type="dxa"/>
        <w:left w:w="100" w:type="dxa"/>
        <w:bottom w:w="100" w:type="dxa"/>
        <w:right w:w="100" w:type="dxa"/>
      </w:tblCellMar>
    </w:tblPr>
  </w:style>
  <w:style w:type="table" w:customStyle="1" w:styleId="af8">
    <w:basedOn w:val="TableNormal10"/>
    <w:tblPr>
      <w:tblStyleRowBandSize w:val="1"/>
      <w:tblStyleColBandSize w:val="1"/>
      <w:tblCellMar>
        <w:top w:w="100" w:type="dxa"/>
        <w:left w:w="100" w:type="dxa"/>
        <w:bottom w:w="100" w:type="dxa"/>
        <w:right w:w="100" w:type="dxa"/>
      </w:tblCellMar>
    </w:tblPr>
  </w:style>
  <w:style w:type="table" w:customStyle="1" w:styleId="af9">
    <w:basedOn w:val="TableNormal10"/>
    <w:tblPr>
      <w:tblStyleRowBandSize w:val="1"/>
      <w:tblStyleColBandSize w:val="1"/>
      <w:tblCellMar>
        <w:top w:w="100" w:type="dxa"/>
        <w:left w:w="100" w:type="dxa"/>
        <w:bottom w:w="100" w:type="dxa"/>
        <w:right w:w="100" w:type="dxa"/>
      </w:tblCellMar>
    </w:tblPr>
  </w:style>
  <w:style w:type="table" w:customStyle="1" w:styleId="afa">
    <w:basedOn w:val="TableNormal10"/>
    <w:tblPr>
      <w:tblStyleRowBandSize w:val="1"/>
      <w:tblStyleColBandSize w:val="1"/>
      <w:tblCellMar>
        <w:top w:w="100" w:type="dxa"/>
        <w:left w:w="100" w:type="dxa"/>
        <w:bottom w:w="100" w:type="dxa"/>
        <w:right w:w="100" w:type="dxa"/>
      </w:tblCellMar>
    </w:tblPr>
  </w:style>
  <w:style w:type="table" w:customStyle="1" w:styleId="afb">
    <w:basedOn w:val="TableNormal10"/>
    <w:tblPr>
      <w:tblStyleRowBandSize w:val="1"/>
      <w:tblStyleColBandSize w:val="1"/>
      <w:tblCellMar>
        <w:top w:w="100" w:type="dxa"/>
        <w:left w:w="100" w:type="dxa"/>
        <w:bottom w:w="100" w:type="dxa"/>
        <w:right w:w="100" w:type="dxa"/>
      </w:tblCellMar>
    </w:tblPr>
  </w:style>
  <w:style w:type="table" w:customStyle="1" w:styleId="afc">
    <w:basedOn w:val="TableNormal10"/>
    <w:tblPr>
      <w:tblStyleRowBandSize w:val="1"/>
      <w:tblStyleColBandSize w:val="1"/>
      <w:tblCellMar>
        <w:top w:w="100" w:type="dxa"/>
        <w:left w:w="100" w:type="dxa"/>
        <w:bottom w:w="100" w:type="dxa"/>
        <w:right w:w="100" w:type="dxa"/>
      </w:tblCellMar>
    </w:tblPr>
  </w:style>
  <w:style w:type="table" w:customStyle="1" w:styleId="afd">
    <w:basedOn w:val="TableNormal10"/>
    <w:tblPr>
      <w:tblStyleRowBandSize w:val="1"/>
      <w:tblStyleColBandSize w:val="1"/>
      <w:tblCellMar>
        <w:top w:w="100" w:type="dxa"/>
        <w:left w:w="100" w:type="dxa"/>
        <w:bottom w:w="100" w:type="dxa"/>
        <w:right w:w="100" w:type="dxa"/>
      </w:tblCellMar>
    </w:tblPr>
  </w:style>
  <w:style w:type="table" w:customStyle="1" w:styleId="afe">
    <w:basedOn w:val="TableNormal10"/>
    <w:tblPr>
      <w:tblStyleRowBandSize w:val="1"/>
      <w:tblStyleColBandSize w:val="1"/>
      <w:tblCellMar>
        <w:top w:w="100" w:type="dxa"/>
        <w:left w:w="100" w:type="dxa"/>
        <w:bottom w:w="100" w:type="dxa"/>
        <w:right w:w="100" w:type="dxa"/>
      </w:tblCellMar>
    </w:tblPr>
  </w:style>
  <w:style w:type="table" w:customStyle="1" w:styleId="aff">
    <w:basedOn w:val="TableNormal10"/>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f0">
    <w:basedOn w:val="Tablanormal"/>
    <w:tblPr>
      <w:tblStyleRowBandSize w:val="1"/>
      <w:tblStyleColBandSize w:val="1"/>
      <w:tblCellMar>
        <w:left w:w="115" w:type="dxa"/>
        <w:right w:w="115" w:type="dxa"/>
      </w:tblCellMar>
    </w:tblPr>
  </w:style>
  <w:style w:type="table" w:customStyle="1" w:styleId="aff1">
    <w:basedOn w:val="Tablanormal"/>
    <w:tblPr>
      <w:tblStyleRowBandSize w:val="1"/>
      <w:tblStyleColBandSize w:val="1"/>
      <w:tblCellMar>
        <w:left w:w="115" w:type="dxa"/>
        <w:right w:w="115" w:type="dxa"/>
      </w:tblCellMar>
    </w:tblPr>
  </w:style>
  <w:style w:type="table" w:customStyle="1" w:styleId="aff2">
    <w:basedOn w:val="Tablanormal"/>
    <w:tblPr>
      <w:tblStyleRowBandSize w:val="1"/>
      <w:tblStyleColBandSize w:val="1"/>
      <w:tblCellMar>
        <w:left w:w="115" w:type="dxa"/>
        <w:right w:w="115" w:type="dxa"/>
      </w:tblCellMar>
    </w:tblPr>
  </w:style>
  <w:style w:type="table" w:customStyle="1" w:styleId="aff3">
    <w:basedOn w:val="Tablanormal"/>
    <w:tblPr>
      <w:tblStyleRowBandSize w:val="1"/>
      <w:tblStyleColBandSize w:val="1"/>
      <w:tblCellMar>
        <w:left w:w="115" w:type="dxa"/>
        <w:right w:w="115" w:type="dxa"/>
      </w:tblCellMar>
    </w:tblPr>
  </w:style>
  <w:style w:type="table" w:customStyle="1" w:styleId="aff4">
    <w:basedOn w:val="Tablanormal"/>
    <w:tblPr>
      <w:tblStyleRowBandSize w:val="1"/>
      <w:tblStyleColBandSize w:val="1"/>
      <w:tblCellMar>
        <w:top w:w="100" w:type="dxa"/>
        <w:left w:w="100" w:type="dxa"/>
        <w:bottom w:w="100" w:type="dxa"/>
        <w:right w:w="100" w:type="dxa"/>
      </w:tblCellMar>
    </w:tblPr>
  </w:style>
  <w:style w:type="table" w:customStyle="1" w:styleId="aff5">
    <w:basedOn w:val="Tablanormal"/>
    <w:tblPr>
      <w:tblStyleRowBandSize w:val="1"/>
      <w:tblStyleColBandSize w:val="1"/>
      <w:tblCellMar>
        <w:top w:w="100" w:type="dxa"/>
        <w:left w:w="100" w:type="dxa"/>
        <w:bottom w:w="100" w:type="dxa"/>
        <w:right w:w="100" w:type="dxa"/>
      </w:tblCellMar>
    </w:tblPr>
  </w:style>
  <w:style w:type="table" w:customStyle="1" w:styleId="aff6">
    <w:basedOn w:val="Tablanormal"/>
    <w:tblPr>
      <w:tblStyleRowBandSize w:val="1"/>
      <w:tblStyleColBandSize w:val="1"/>
      <w:tblCellMar>
        <w:top w:w="100" w:type="dxa"/>
        <w:left w:w="100" w:type="dxa"/>
        <w:bottom w:w="100" w:type="dxa"/>
        <w:right w:w="100" w:type="dxa"/>
      </w:tblCellMar>
    </w:tblPr>
  </w:style>
  <w:style w:type="table" w:customStyle="1" w:styleId="a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5">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6">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7">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4"/>
    <w:pPr>
      <w:spacing w:line="240" w:lineRule="auto"/>
    </w:pPr>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5329DA"/>
    <w:rPr>
      <w:color w:val="0000FF" w:themeColor="hyperlink"/>
      <w:u w:val="single"/>
    </w:rPr>
  </w:style>
  <w:style w:type="character" w:styleId="Hipervnculovisitado">
    <w:name w:val="FollowedHyperlink"/>
    <w:basedOn w:val="Fuentedeprrafopredeter"/>
    <w:uiPriority w:val="99"/>
    <w:semiHidden/>
    <w:unhideWhenUsed/>
    <w:rsid w:val="008C1F51"/>
    <w:rPr>
      <w:color w:val="800080" w:themeColor="followedHyperlink"/>
      <w:u w:val="single"/>
    </w:rPr>
  </w:style>
  <w:style w:type="character" w:customStyle="1" w:styleId="UnresolvedMention1">
    <w:name w:val="Unresolved Mention1"/>
    <w:basedOn w:val="Fuentedeprrafopredeter"/>
    <w:uiPriority w:val="99"/>
    <w:semiHidden/>
    <w:unhideWhenUsed/>
    <w:rsid w:val="005F2C55"/>
    <w:rPr>
      <w:color w:val="605E5C"/>
      <w:shd w:val="clear" w:color="auto" w:fill="E1DFDD"/>
    </w:rPr>
  </w:style>
  <w:style w:type="table" w:customStyle="1" w:styleId="affffa">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3"/>
    <w:tblPr>
      <w:tblStyleRowBandSize w:val="1"/>
      <w:tblStyleColBandSize w:val="1"/>
      <w:tblCellMar>
        <w:top w:w="100" w:type="dxa"/>
        <w:left w:w="100" w:type="dxa"/>
        <w:bottom w:w="100" w:type="dxa"/>
        <w:right w:w="100" w:type="dxa"/>
      </w:tblCellMar>
    </w:tblPr>
  </w:style>
  <w:style w:type="table" w:customStyle="1" w:styleId="afffff2">
    <w:basedOn w:val="TableNormal3"/>
    <w:tblPr>
      <w:tblStyleRowBandSize w:val="1"/>
      <w:tblStyleColBandSize w:val="1"/>
      <w:tblCellMar>
        <w:left w:w="115" w:type="dxa"/>
        <w:right w:w="115" w:type="dxa"/>
      </w:tblCellMar>
    </w:tblPr>
  </w:style>
  <w:style w:type="table" w:customStyle="1" w:styleId="afffff3">
    <w:basedOn w:val="TableNormal3"/>
    <w:tblPr>
      <w:tblStyleRowBandSize w:val="1"/>
      <w:tblStyleColBandSize w:val="1"/>
      <w:tblCellMar>
        <w:left w:w="115" w:type="dxa"/>
        <w:right w:w="115" w:type="dxa"/>
      </w:tblCellMar>
    </w:tblPr>
  </w:style>
  <w:style w:type="table" w:customStyle="1" w:styleId="afffff4">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3"/>
    <w:pPr>
      <w:spacing w:line="240" w:lineRule="auto"/>
    </w:pPr>
    <w:tblPr>
      <w:tblStyleRowBandSize w:val="1"/>
      <w:tblStyleColBandSize w:val="1"/>
      <w:tblCellMar>
        <w:top w:w="100" w:type="dxa"/>
        <w:left w:w="100" w:type="dxa"/>
        <w:bottom w:w="100" w:type="dxa"/>
        <w:right w:w="100" w:type="dxa"/>
      </w:tblCellMar>
    </w:tblPr>
  </w:style>
  <w:style w:type="character" w:customStyle="1" w:styleId="Ttulo1Car">
    <w:name w:val="Título 1 Car"/>
    <w:basedOn w:val="Fuentedeprrafopredeter"/>
    <w:link w:val="Ttulo1"/>
    <w:uiPriority w:val="9"/>
    <w:rsid w:val="00885E9D"/>
    <w:rPr>
      <w:sz w:val="40"/>
      <w:szCs w:val="40"/>
    </w:rPr>
  </w:style>
  <w:style w:type="character" w:customStyle="1" w:styleId="TtuloCar">
    <w:name w:val="Título Car"/>
    <w:basedOn w:val="Fuentedeprrafopredeter"/>
    <w:link w:val="Ttulo"/>
    <w:uiPriority w:val="10"/>
    <w:rsid w:val="003B5912"/>
    <w:rPr>
      <w:sz w:val="52"/>
      <w:szCs w:val="52"/>
    </w:rPr>
  </w:style>
  <w:style w:type="table" w:customStyle="1" w:styleId="afffff7">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8">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9">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a">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b">
    <w:basedOn w:val="TableNormal2"/>
    <w:tblPr>
      <w:tblStyleRowBandSize w:val="1"/>
      <w:tblStyleColBandSize w:val="1"/>
      <w:tblCellMar>
        <w:left w:w="115" w:type="dxa"/>
        <w:right w:w="115" w:type="dxa"/>
      </w:tblCellMar>
    </w:tblPr>
  </w:style>
  <w:style w:type="table" w:customStyle="1" w:styleId="afffffc">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d">
    <w:basedOn w:val="TableNormal2"/>
    <w:tblPr>
      <w:tblStyleRowBandSize w:val="1"/>
      <w:tblStyleColBandSize w:val="1"/>
      <w:tblCellMar>
        <w:left w:w="115" w:type="dxa"/>
        <w:right w:w="115" w:type="dxa"/>
      </w:tblCellMar>
    </w:tblPr>
  </w:style>
  <w:style w:type="table" w:customStyle="1" w:styleId="afffffe">
    <w:basedOn w:val="TableNormal2"/>
    <w:tblPr>
      <w:tblStyleRowBandSize w:val="1"/>
      <w:tblStyleColBandSize w:val="1"/>
      <w:tblCellMar>
        <w:left w:w="115" w:type="dxa"/>
        <w:right w:w="115" w:type="dxa"/>
      </w:tblCellMar>
    </w:tblPr>
  </w:style>
  <w:style w:type="table" w:customStyle="1" w:styleId="affffff">
    <w:basedOn w:val="TableNormal2"/>
    <w:tblPr>
      <w:tblStyleRowBandSize w:val="1"/>
      <w:tblStyleColBandSize w:val="1"/>
      <w:tblCellMar>
        <w:left w:w="115" w:type="dxa"/>
        <w:right w:w="115" w:type="dxa"/>
      </w:tblCellMar>
    </w:tblPr>
  </w:style>
  <w:style w:type="table" w:customStyle="1" w:styleId="affffff0">
    <w:basedOn w:val="TableNormal2"/>
    <w:tblPr>
      <w:tblStyleRowBandSize w:val="1"/>
      <w:tblStyleColBandSize w:val="1"/>
      <w:tblCellMar>
        <w:left w:w="115" w:type="dxa"/>
        <w:right w:w="115" w:type="dxa"/>
      </w:tblCellMar>
    </w:tblPr>
  </w:style>
  <w:style w:type="table" w:customStyle="1" w:styleId="affffff1">
    <w:basedOn w:val="TableNormal2"/>
    <w:tblPr>
      <w:tblStyleRowBandSize w:val="1"/>
      <w:tblStyleColBandSize w:val="1"/>
      <w:tblCellMar>
        <w:left w:w="115" w:type="dxa"/>
        <w:right w:w="115" w:type="dxa"/>
      </w:tblCellMar>
    </w:tblPr>
  </w:style>
  <w:style w:type="table" w:customStyle="1" w:styleId="affffff2">
    <w:basedOn w:val="TableNormal2"/>
    <w:tblPr>
      <w:tblStyleRowBandSize w:val="1"/>
      <w:tblStyleColBandSize w:val="1"/>
      <w:tblCellMar>
        <w:left w:w="115" w:type="dxa"/>
        <w:right w:w="115" w:type="dxa"/>
      </w:tblCellMar>
    </w:tblPr>
  </w:style>
  <w:style w:type="table" w:customStyle="1" w:styleId="affffff3">
    <w:basedOn w:val="TableNormal2"/>
    <w:tblPr>
      <w:tblStyleRowBandSize w:val="1"/>
      <w:tblStyleColBandSize w:val="1"/>
      <w:tblCellMar>
        <w:left w:w="115" w:type="dxa"/>
        <w:right w:w="115" w:type="dxa"/>
      </w:tblCellMar>
    </w:tblPr>
  </w:style>
  <w:style w:type="table" w:customStyle="1" w:styleId="affffff4">
    <w:basedOn w:val="TableNormal2"/>
    <w:tblPr>
      <w:tblStyleRowBandSize w:val="1"/>
      <w:tblStyleColBandSize w:val="1"/>
      <w:tblCellMar>
        <w:left w:w="115" w:type="dxa"/>
        <w:right w:w="115" w:type="dxa"/>
      </w:tblCellMar>
    </w:tblPr>
  </w:style>
  <w:style w:type="table" w:customStyle="1" w:styleId="affffff5">
    <w:basedOn w:val="TableNormal2"/>
    <w:tblPr>
      <w:tblStyleRowBandSize w:val="1"/>
      <w:tblStyleColBandSize w:val="1"/>
      <w:tblCellMar>
        <w:left w:w="115" w:type="dxa"/>
        <w:right w:w="115" w:type="dxa"/>
      </w:tblCellMar>
    </w:tblPr>
  </w:style>
  <w:style w:type="table" w:customStyle="1" w:styleId="affffff6">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eNormal2"/>
    <w:tblPr>
      <w:tblStyleRowBandSize w:val="1"/>
      <w:tblStyleColBandSize w:val="1"/>
      <w:tblCellMar>
        <w:left w:w="115" w:type="dxa"/>
        <w:right w:w="115" w:type="dxa"/>
      </w:tblCellMar>
    </w:tblPr>
  </w:style>
  <w:style w:type="table" w:customStyle="1" w:styleId="affffff8">
    <w:basedOn w:val="TableNormal2"/>
    <w:tblPr>
      <w:tblStyleRowBandSize w:val="1"/>
      <w:tblStyleColBandSize w:val="1"/>
      <w:tblCellMar>
        <w:left w:w="115" w:type="dxa"/>
        <w:right w:w="115" w:type="dxa"/>
      </w:tblCellMar>
    </w:tblPr>
  </w:style>
  <w:style w:type="table" w:customStyle="1" w:styleId="affffff9">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a">
    <w:basedOn w:val="TableNormal2"/>
    <w:tblPr>
      <w:tblStyleRowBandSize w:val="1"/>
      <w:tblStyleColBandSize w:val="1"/>
      <w:tblCellMar>
        <w:left w:w="115" w:type="dxa"/>
        <w:right w:w="115" w:type="dxa"/>
      </w:tblCellMar>
    </w:tblPr>
  </w:style>
  <w:style w:type="table" w:customStyle="1" w:styleId="affffffb">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c">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d">
    <w:basedOn w:val="TableNormal2"/>
    <w:tblPr>
      <w:tblStyleRowBandSize w:val="1"/>
      <w:tblStyleColBandSize w:val="1"/>
      <w:tblCellMar>
        <w:left w:w="115" w:type="dxa"/>
        <w:right w:w="115" w:type="dxa"/>
      </w:tblCellMar>
    </w:tblPr>
  </w:style>
  <w:style w:type="table" w:customStyle="1" w:styleId="affffffe">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0">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1">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2">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3">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4">
    <w:basedOn w:val="TableNormal2"/>
    <w:pPr>
      <w:spacing w:line="240" w:lineRule="auto"/>
    </w:pPr>
    <w:tblPr>
      <w:tblStyleRowBandSize w:val="1"/>
      <w:tblStyleColBandSize w:val="1"/>
      <w:tblCellMar>
        <w:top w:w="100" w:type="dxa"/>
        <w:left w:w="100" w:type="dxa"/>
        <w:bottom w:w="100" w:type="dxa"/>
        <w:right w:w="100" w:type="dxa"/>
      </w:tblCellMar>
    </w:tblPr>
  </w:style>
  <w:style w:type="paragraph" w:styleId="Revisin">
    <w:name w:val="Revision"/>
    <w:hidden/>
    <w:uiPriority w:val="99"/>
    <w:semiHidden/>
    <w:rsid w:val="00E12F3D"/>
    <w:pPr>
      <w:spacing w:line="240" w:lineRule="auto"/>
    </w:pPr>
  </w:style>
  <w:style w:type="table" w:customStyle="1" w:styleId="af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3">
    <w:basedOn w:val="Tablanormal"/>
    <w:pPr>
      <w:spacing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s://www.shutterstock.com/es/image-vector/man-working-big-data-databases-using-2015415122" TargetMode="External"/><Relationship Id="rId21" Type="http://schemas.openxmlformats.org/officeDocument/2006/relationships/hyperlink" Target="https://www.pexels.com/es-es/foto/monitor-negro-que-muestra-textos-270373/" TargetMode="External"/><Relationship Id="rId42" Type="http://schemas.openxmlformats.org/officeDocument/2006/relationships/hyperlink" Target="https://support.content.office.net/en-us/media/b3bfff05-380e-4dd9-b49b-7a2bfd128870.png" TargetMode="External"/><Relationship Id="rId63" Type="http://schemas.openxmlformats.org/officeDocument/2006/relationships/image" Target="media/image32.png"/><Relationship Id="rId84" Type="http://schemas.openxmlformats.org/officeDocument/2006/relationships/hyperlink" Target="https://www.shutterstock.com/es/image-photo/poznan-pol-dec-12-2021-laptop-2121429641" TargetMode="External"/><Relationship Id="rId16" Type="http://schemas.openxmlformats.org/officeDocument/2006/relationships/image" Target="media/image5.png"/><Relationship Id="rId107" Type="http://schemas.openxmlformats.org/officeDocument/2006/relationships/image" Target="media/image54.jpg"/><Relationship Id="rId11" Type="http://schemas.openxmlformats.org/officeDocument/2006/relationships/hyperlink" Target="https://www.pexels.com/es-es/foto/mujer-telefono-inteligente-escritorio-oficina-6476566/" TargetMode="External"/><Relationship Id="rId32" Type="http://schemas.openxmlformats.org/officeDocument/2006/relationships/hyperlink" Target="https://es.venngage.com/blog/visualizacion-grafica/" TargetMode="External"/><Relationship Id="rId37" Type="http://schemas.openxmlformats.org/officeDocument/2006/relationships/image" Target="media/image17.png"/><Relationship Id="rId53" Type="http://schemas.openxmlformats.org/officeDocument/2006/relationships/hyperlink" Target="https://powerbicdn.azureedge.net/cvt-9394a7615e76e3565238e1688022efbee201671e2cbb78c8d1b1df694b985908/pictures/pages/index/blade2/powerbi-001.jpg" TargetMode="External"/><Relationship Id="rId58" Type="http://schemas.openxmlformats.org/officeDocument/2006/relationships/image" Target="media/image29.png"/><Relationship Id="rId74" Type="http://schemas.openxmlformats.org/officeDocument/2006/relationships/hyperlink" Target="https://www.freepik.es/vector-gratis/ilustracion-concepto-informe-datos_6195527.htm" TargetMode="External"/><Relationship Id="rId79" Type="http://schemas.openxmlformats.org/officeDocument/2006/relationships/image" Target="media/image40.jpg"/><Relationship Id="rId102" Type="http://schemas.openxmlformats.org/officeDocument/2006/relationships/hyperlink" Target="https://img.freepik.com/free-vector/set-business-infograph-vectors_53876-64601.jpg" TargetMode="External"/><Relationship Id="rId123" Type="http://schemas.openxmlformats.org/officeDocument/2006/relationships/hyperlink" Target="https://www-alphaeditorialcloud-com.bdigital.sena.edu.co/reader/ciencia-de-datos?location=1" TargetMode="External"/><Relationship Id="rId128" Type="http://schemas.openxmlformats.org/officeDocument/2006/relationships/hyperlink" Target="https://learning.qlik.com/pluginfile.php/98829/mod_resource/content/9/Create_Visualizations/Create_Visualizations.html" TargetMode="External"/><Relationship Id="rId5" Type="http://schemas.openxmlformats.org/officeDocument/2006/relationships/webSettings" Target="webSettings.xml"/><Relationship Id="rId90" Type="http://schemas.openxmlformats.org/officeDocument/2006/relationships/hyperlink" Target="https://www.freepik.es/vector-gratis/idea-almacenamiento-nube-computacion-linea-base-datos-internet-servidor-respaldo-equipo-programacion-acceso-limitado-pase-control-configuracion-privacidad-ilustracion-metafora-concepto-aislado-vector_12470272.htm" TargetMode="External"/><Relationship Id="rId95" Type="http://schemas.openxmlformats.org/officeDocument/2006/relationships/image" Target="media/image48.png"/><Relationship Id="rId22" Type="http://schemas.openxmlformats.org/officeDocument/2006/relationships/image" Target="media/image8.png"/><Relationship Id="rId27" Type="http://schemas.openxmlformats.org/officeDocument/2006/relationships/hyperlink" Target="https://www.freepik.com/free-photo/businessman-pointing-his-finger-growth-graph_12195356.htm" TargetMode="External"/><Relationship Id="rId43" Type="http://schemas.openxmlformats.org/officeDocument/2006/relationships/image" Target="media/image22.png"/><Relationship Id="rId48" Type="http://schemas.openxmlformats.org/officeDocument/2006/relationships/image" Target="media/image24.png"/><Relationship Id="rId64" Type="http://schemas.openxmlformats.org/officeDocument/2006/relationships/hyperlink" Target="https://datastudio.google.com/u/0/reporting/0B_U5RNpwhcE6SF85TENURnc4UjA/preview/" TargetMode="External"/><Relationship Id="rId69" Type="http://schemas.openxmlformats.org/officeDocument/2006/relationships/image" Target="media/image35.png"/><Relationship Id="rId113" Type="http://schemas.openxmlformats.org/officeDocument/2006/relationships/hyperlink" Target="https://img.freepik.com/free-vector/dashboard-business-user-panel_23-2148368431.jpg" TargetMode="External"/><Relationship Id="rId118" Type="http://schemas.openxmlformats.org/officeDocument/2006/relationships/hyperlink" Target="https://learn.microsoft.com/es-es/power-bi/visuals/power-bi-visualization-types-for-reports-and-q-and-a" TargetMode="External"/><Relationship Id="rId80" Type="http://schemas.openxmlformats.org/officeDocument/2006/relationships/hyperlink" Target="https://www.shutterstock.com/es/image-photo/cloud-service-concept-man-finger-touching-1912951960" TargetMode="External"/><Relationship Id="rId85" Type="http://schemas.openxmlformats.org/officeDocument/2006/relationships/image" Target="media/image43.jpg"/><Relationship Id="rId12" Type="http://schemas.openxmlformats.org/officeDocument/2006/relationships/image" Target="media/image3.png"/><Relationship Id="rId17" Type="http://schemas.openxmlformats.org/officeDocument/2006/relationships/hyperlink" Target="https://www.pexels.com/es-es/foto/foto-de-primer-plano-del-portatil-gris-577210/" TargetMode="External"/><Relationship Id="rId33" Type="http://schemas.openxmlformats.org/officeDocument/2006/relationships/image" Target="media/image14.jpg"/><Relationship Id="rId38" Type="http://schemas.openxmlformats.org/officeDocument/2006/relationships/image" Target="media/image18.png"/><Relationship Id="rId59" Type="http://schemas.openxmlformats.org/officeDocument/2006/relationships/hyperlink" Target="https://learning.qlik.com/pluginfile.php/98829/mod_resource/content/9/Create_Visualizations/Create_Visualizations.html" TargetMode="External"/><Relationship Id="rId103" Type="http://schemas.openxmlformats.org/officeDocument/2006/relationships/image" Target="media/image52.jpg"/><Relationship Id="rId108" Type="http://schemas.openxmlformats.org/officeDocument/2006/relationships/hyperlink" Target="https://img.freepik.com/premium-photo/background-stock-heatmap-monitor-predominantly-red_98862-3889.jpg?w=740" TargetMode="External"/><Relationship Id="rId124" Type="http://schemas.openxmlformats.org/officeDocument/2006/relationships/hyperlink" Target="https://biblioteca.sena.edu.co/F/QK1UI7RDS4Q5XCEJHTEG681M74XTARHJQABMVRV1F1YV8U8ELM-13705?func=full-set-set&amp;set_number=003407&amp;set_entry=000001&amp;format=999" TargetMode="External"/><Relationship Id="rId129" Type="http://schemas.openxmlformats.org/officeDocument/2006/relationships/hyperlink" Target="https://tudashboard.com/tipos-de-visualizacion-de-datos/" TargetMode="External"/><Relationship Id="rId54" Type="http://schemas.openxmlformats.org/officeDocument/2006/relationships/hyperlink" Target="https://developers-dot-devsite-v2-prod.appspot.com/chart/interactive/docs/quick_start" TargetMode="External"/><Relationship Id="rId70" Type="http://schemas.openxmlformats.org/officeDocument/2006/relationships/hyperlink" Target="https://extremepresentation.com/wp-content/uploads/6a00d8341bfd2e53ef0148c699cc96970c.jpg" TargetMode="External"/><Relationship Id="rId75" Type="http://schemas.openxmlformats.org/officeDocument/2006/relationships/image" Target="media/image38.jpg"/><Relationship Id="rId91" Type="http://schemas.openxmlformats.org/officeDocument/2006/relationships/image" Target="media/image46.jpg"/><Relationship Id="rId96"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freepik.com/free-photo/professional-programmer-working-late-dark-office_5698342.htm" TargetMode="External"/><Relationship Id="rId28" Type="http://schemas.openxmlformats.org/officeDocument/2006/relationships/image" Target="media/image11.png"/><Relationship Id="rId49" Type="http://schemas.openxmlformats.org/officeDocument/2006/relationships/hyperlink" Target="https://public.tableau.com/app/discover" TargetMode="External"/><Relationship Id="rId114" Type="http://schemas.openxmlformats.org/officeDocument/2006/relationships/image" Target="media/image57.jpg"/><Relationship Id="rId119" Type="http://schemas.openxmlformats.org/officeDocument/2006/relationships/hyperlink" Target="https://public.tableau.com/app/discover" TargetMode="External"/><Relationship Id="rId44" Type="http://schemas.openxmlformats.org/officeDocument/2006/relationships/hyperlink" Target="https://pro.arcgis.com/es/pro-app/latest/help/analysis/geoprocessing/charts/GUID-0E2C3730-C535-40CD-8152-80D794A996A7-web.png" TargetMode="External"/><Relationship Id="rId60" Type="http://schemas.openxmlformats.org/officeDocument/2006/relationships/image" Target="media/image30.png"/><Relationship Id="rId65" Type="http://schemas.openxmlformats.org/officeDocument/2006/relationships/image" Target="media/image33.jpg"/><Relationship Id="rId81" Type="http://schemas.openxmlformats.org/officeDocument/2006/relationships/image" Target="media/image41.jpg"/><Relationship Id="rId86" Type="http://schemas.openxmlformats.org/officeDocument/2006/relationships/hyperlink" Target="https://www.shutterstock.com/es/image-photo/source-code-system-php-open-concept-395931805" TargetMode="External"/><Relationship Id="rId130" Type="http://schemas.openxmlformats.org/officeDocument/2006/relationships/header" Target="header1.xml"/><Relationship Id="rId13" Type="http://schemas.openxmlformats.org/officeDocument/2006/relationships/hyperlink" Target="https://www.pexels.com/es-es/foto/codificacion-de-persona-en-portatil-574071/" TargetMode="External"/><Relationship Id="rId18" Type="http://schemas.openxmlformats.org/officeDocument/2006/relationships/image" Target="media/image6.png"/><Relationship Id="rId39" Type="http://schemas.openxmlformats.org/officeDocument/2006/relationships/image" Target="media/image19.png"/><Relationship Id="rId109" Type="http://schemas.openxmlformats.org/officeDocument/2006/relationships/hyperlink" Target="https://pro.arcgis.com/es/pro-app/latest/help/analysis/geoprocessing/charts/GUID-0E2C3730-C535-40CD-8152-80D794A996A7-web.png" TargetMode="External"/><Relationship Id="rId34" Type="http://schemas.openxmlformats.org/officeDocument/2006/relationships/hyperlink" Target="https://www.shutterstock.com/es/image-vector/software-engineer-statistician-visualizer-analyst-working-1199913829" TargetMode="External"/><Relationship Id="rId50" Type="http://schemas.openxmlformats.org/officeDocument/2006/relationships/image" Target="media/image25.png"/><Relationship Id="rId55" Type="http://schemas.openxmlformats.org/officeDocument/2006/relationships/hyperlink" Target="https://developers-dot-devsite-v2-prod.appspot.com/chart" TargetMode="External"/><Relationship Id="rId76" Type="http://schemas.openxmlformats.org/officeDocument/2006/relationships/hyperlink" Target="https://www.freepik.es/vector-gratis/servicio-mantenimiento-servidores-transferencia-informacion-configuracion-hardware-idea-servidor-red-tecnologia-hospedaje-almacenamiento-bases-datos-equipos-programacion-ilustracion-metafora-concepto-aislado-vector_12470270.htm" TargetMode="External"/><Relationship Id="rId97" Type="http://schemas.openxmlformats.org/officeDocument/2006/relationships/image" Target="media/image49.jpg"/><Relationship Id="rId104" Type="http://schemas.openxmlformats.org/officeDocument/2006/relationships/hyperlink" Target="https://img.freepik.com/free-vector/illustration-data-analysis-graph_53876-20421.jpg" TargetMode="External"/><Relationship Id="rId120" Type="http://schemas.openxmlformats.org/officeDocument/2006/relationships/hyperlink" Target="https://developers-dot-devsite-v2-prod.appspot.com/chart" TargetMode="External"/><Relationship Id="rId125" Type="http://schemas.openxmlformats.org/officeDocument/2006/relationships/hyperlink" Target="https://powerbicdn.azureedge.net/cvt-9394a7615e76e3565238e1688022efbee201671e2cbb78c8d1b1df694b985908/pictures/pages/index/blade2/powerbi-001.jpg" TargetMode="External"/><Relationship Id="rId7" Type="http://schemas.openxmlformats.org/officeDocument/2006/relationships/endnotes" Target="endnotes.xml"/><Relationship Id="rId71" Type="http://schemas.openxmlformats.org/officeDocument/2006/relationships/image" Target="media/image36.jpg"/><Relationship Id="rId92" Type="http://schemas.openxmlformats.org/officeDocument/2006/relationships/hyperlink" Target="https://www.freepik.es/vector-gratis/ilustracion-concepto-estadisticas-sitio_7140739.htm" TargetMode="External"/><Relationship Id="rId2" Type="http://schemas.openxmlformats.org/officeDocument/2006/relationships/numbering" Target="numbering.xml"/><Relationship Id="rId29" Type="http://schemas.openxmlformats.org/officeDocument/2006/relationships/image" Target="media/image12.jpg"/><Relationship Id="rId24" Type="http://schemas.openxmlformats.org/officeDocument/2006/relationships/image" Target="media/image9.png"/><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hyperlink" Target="https://www.shutterstock.com/es/image-vector/dashboard-ui-ux-kit-great-design-1938829057" TargetMode="External"/><Relationship Id="rId87" Type="http://schemas.openxmlformats.org/officeDocument/2006/relationships/image" Target="media/image44.jpg"/><Relationship Id="rId110" Type="http://schemas.openxmlformats.org/officeDocument/2006/relationships/image" Target="media/image55.jpg"/><Relationship Id="rId115" Type="http://schemas.openxmlformats.org/officeDocument/2006/relationships/hyperlink" Target="https://www.shutterstock.com/es/image-illustration/dashboard-ui-simple-data-software-chart-1910372830" TargetMode="External"/><Relationship Id="rId131" Type="http://schemas.openxmlformats.org/officeDocument/2006/relationships/footer" Target="footer1.xml"/><Relationship Id="rId61" Type="http://schemas.openxmlformats.org/officeDocument/2006/relationships/hyperlink" Target="http://www.geomapik.com/wp-content/uploads/2019/08/Screenshot_20190806_110520.png" TargetMode="External"/><Relationship Id="rId82" Type="http://schemas.openxmlformats.org/officeDocument/2006/relationships/hyperlink" Target="https://www.freepik.es/vector-premium/servidor-nube-datos-analista-ilustracion-isometrica_20899560.htm" TargetMode="External"/><Relationship Id="rId19" Type="http://schemas.openxmlformats.org/officeDocument/2006/relationships/hyperlink" Target="https://www.pexels.com/es-es/foto/mujer-negocio-habitacion-altavoz-8761528/" TargetMode="External"/><Relationship Id="rId14" Type="http://schemas.openxmlformats.org/officeDocument/2006/relationships/image" Target="media/image4.png"/><Relationship Id="rId30" Type="http://schemas.openxmlformats.org/officeDocument/2006/relationships/hyperlink" Target="https://www.shutterstock.com/es/image-vector/charts-diagram-icon-set-graphs-pie-2155105343" TargetMode="External"/><Relationship Id="rId35" Type="http://schemas.openxmlformats.org/officeDocument/2006/relationships/image" Target="media/image15.png"/><Relationship Id="rId56" Type="http://schemas.openxmlformats.org/officeDocument/2006/relationships/image" Target="media/image27.png"/><Relationship Id="rId77" Type="http://schemas.openxmlformats.org/officeDocument/2006/relationships/image" Target="media/image39.jpg"/><Relationship Id="rId100" Type="http://schemas.openxmlformats.org/officeDocument/2006/relationships/hyperlink" Target="https://img.freepik.com/premium-vector/online-video-training-virtual-conference-with-people-characters-cartoon-vector_605858-171.jpg" TargetMode="External"/><Relationship Id="rId105" Type="http://schemas.openxmlformats.org/officeDocument/2006/relationships/image" Target="media/image53.jpg"/><Relationship Id="rId126" Type="http://schemas.openxmlformats.org/officeDocument/2006/relationships/hyperlink" Target="https://learn.microsoft.com/es-es/training/" TargetMode="External"/><Relationship Id="rId8" Type="http://schemas.openxmlformats.org/officeDocument/2006/relationships/image" Target="media/image1.png"/><Relationship Id="rId51" Type="http://schemas.openxmlformats.org/officeDocument/2006/relationships/hyperlink" Target="https://www.tableau.com/sites/default/files/2022-05/Products_Desktop_Intro.png" TargetMode="External"/><Relationship Id="rId72" Type="http://schemas.openxmlformats.org/officeDocument/2006/relationships/hyperlink" Target="https://www.shutterstock.com/es/image-vector/infographic-dashboard-template-simple-green-blue-1222098511" TargetMode="External"/><Relationship Id="rId93" Type="http://schemas.openxmlformats.org/officeDocument/2006/relationships/image" Target="media/image47.jpg"/><Relationship Id="rId98" Type="http://schemas.openxmlformats.org/officeDocument/2006/relationships/hyperlink" Target="https://img.freepik.com/free-vector/data-inform-illustration-concept_114360-864.jpg" TargetMode="External"/><Relationship Id="rId121" Type="http://schemas.openxmlformats.org/officeDocument/2006/relationships/hyperlink" Target="https://www.ibm.com/docs/es/spss-modeler/saas?topic=dm-crisp-help-overview" TargetMode="External"/><Relationship Id="rId3" Type="http://schemas.openxmlformats.org/officeDocument/2006/relationships/styles" Target="styles.xml"/><Relationship Id="rId25" Type="http://schemas.openxmlformats.org/officeDocument/2006/relationships/hyperlink" Target="https://www.freepik.com/free-photo/team-stockbrokers-are-having-conversation-dark-office-with-display-screens-analyzing-data-graphs-reports-investment-purposes-creative-teamwork-traders_9277155.htm" TargetMode="External"/><Relationship Id="rId46" Type="http://schemas.openxmlformats.org/officeDocument/2006/relationships/hyperlink" Target="https://www.maptive.com/wp-content/uploads/2020/11/sales-density-covid-19-590x355.jpg" TargetMode="External"/><Relationship Id="rId67" Type="http://schemas.openxmlformats.org/officeDocument/2006/relationships/image" Target="media/image34.jpg"/><Relationship Id="rId116" Type="http://schemas.openxmlformats.org/officeDocument/2006/relationships/image" Target="media/image58.jpg"/><Relationship Id="rId20" Type="http://schemas.openxmlformats.org/officeDocument/2006/relationships/image" Target="media/image7.png"/><Relationship Id="rId41" Type="http://schemas.openxmlformats.org/officeDocument/2006/relationships/image" Target="media/image21.png"/><Relationship Id="rId62" Type="http://schemas.openxmlformats.org/officeDocument/2006/relationships/image" Target="media/image31.png"/><Relationship Id="rId83" Type="http://schemas.openxmlformats.org/officeDocument/2006/relationships/image" Target="media/image42.jpg"/><Relationship Id="rId88" Type="http://schemas.openxmlformats.org/officeDocument/2006/relationships/hyperlink" Target="https://www.shutterstock.com/es/image-vector/vector-illustration-online-assistant-work-promotion-1110532412" TargetMode="External"/><Relationship Id="rId111" Type="http://schemas.openxmlformats.org/officeDocument/2006/relationships/hyperlink" Target="https://img.freepik.com/free-vector/spreadsheets-concept-illustration_114360-945.jpg" TargetMode="External"/><Relationship Id="rId132" Type="http://schemas.openxmlformats.org/officeDocument/2006/relationships/fontTable" Target="fontTable.xml"/><Relationship Id="rId15" Type="http://schemas.openxmlformats.org/officeDocument/2006/relationships/hyperlink" Target="https://www.pexels.com/es-es/foto/foto-de-primer-plano-de-la-hoja-de-calculo-de-la-encuesta-590022/" TargetMode="External"/><Relationship Id="rId36" Type="http://schemas.openxmlformats.org/officeDocument/2006/relationships/image" Target="media/image16.png"/><Relationship Id="rId57" Type="http://schemas.openxmlformats.org/officeDocument/2006/relationships/image" Target="media/image28.png"/><Relationship Id="rId106" Type="http://schemas.openxmlformats.org/officeDocument/2006/relationships/hyperlink" Target="https://img.freepik.com/free-vector/bar-graph_52683-9732.jpg" TargetMode="External"/><Relationship Id="rId127" Type="http://schemas.openxmlformats.org/officeDocument/2006/relationships/hyperlink" Target="https://www-alphaeditorialcloud-com.bdigital.sena.edu.co/reader/gobierno-y-gestion-de-las-tecnologias-y-los-sistemas-de-informacion-1591724977" TargetMode="External"/><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26.png"/><Relationship Id="rId73" Type="http://schemas.openxmlformats.org/officeDocument/2006/relationships/image" Target="media/image37.jpg"/><Relationship Id="rId78" Type="http://schemas.openxmlformats.org/officeDocument/2006/relationships/hyperlink" Target="https://img.freepik.com/free-photo/saas-concept-collage_23-2149399294.jpg" TargetMode="External"/><Relationship Id="rId94" Type="http://schemas.openxmlformats.org/officeDocument/2006/relationships/hyperlink" Target="https://www.freepik.es/vector-premium/empresario-isometrico-lista-verificacion-lista-tareas-portapapeles-lista-verificacion-gestion-proyectos-planificacion-mantenimiento-puntuacion-concepto-tareas-completadas_22992900.htm" TargetMode="External"/><Relationship Id="rId99" Type="http://schemas.openxmlformats.org/officeDocument/2006/relationships/image" Target="media/image50.jpg"/><Relationship Id="rId101" Type="http://schemas.openxmlformats.org/officeDocument/2006/relationships/image" Target="media/image51.jpg"/><Relationship Id="rId122" Type="http://schemas.openxmlformats.org/officeDocument/2006/relationships/hyperlink" Target="https://www.alphaeditorialcloud.com/reader/ciencia-de-datos-para-la-ciberseguridad-1628020600?location=eyJjaGFwdGVySHJlZiI6IngwMiIsImNmaSI6Ii80W3gwMl0vMi8yW19pZENvbnRhaW5lcjAwMl0vMiJ9" TargetMode="External"/><Relationship Id="rId4" Type="http://schemas.openxmlformats.org/officeDocument/2006/relationships/settings" Target="settings.xml"/><Relationship Id="rId9" Type="http://schemas.openxmlformats.org/officeDocument/2006/relationships/hyperlink" Target="https://www.pexels.com/es-es/foto/ordenador-portatil-gris-y-negro-265087/" TargetMode="External"/><Relationship Id="rId26" Type="http://schemas.openxmlformats.org/officeDocument/2006/relationships/image" Target="media/image10.png"/><Relationship Id="rId47" Type="http://schemas.openxmlformats.org/officeDocument/2006/relationships/hyperlink" Target="https://learn.microsoft.com/es-es/training/" TargetMode="External"/><Relationship Id="rId68" Type="http://schemas.openxmlformats.org/officeDocument/2006/relationships/hyperlink" Target="https://www.shutterstock.com/es/image-vector/infographic-dashboard-template-simple-green-blue-1222098511" TargetMode="External"/><Relationship Id="rId89" Type="http://schemas.openxmlformats.org/officeDocument/2006/relationships/image" Target="media/image45.jpg"/><Relationship Id="rId112" Type="http://schemas.openxmlformats.org/officeDocument/2006/relationships/image" Target="media/image56.jpg"/><Relationship Id="rId133"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61.png"/></Relationships>
</file>

<file path=word/_rels/header1.xml.rels><?xml version="1.0" encoding="UTF-8" standalone="yes"?>
<Relationships xmlns="http://schemas.openxmlformats.org/package/2006/relationships"><Relationship Id="rId2" Type="http://schemas.openxmlformats.org/officeDocument/2006/relationships/image" Target="media/image60.png"/><Relationship Id="rId1" Type="http://schemas.openxmlformats.org/officeDocument/2006/relationships/image" Target="media/image59.png"/><Relationship Id="rId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8qfeseEHAmBdQyqcO+buTEa48hQ==">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71</Pages>
  <Words>10872</Words>
  <Characters>59802</Characters>
  <Application>Microsoft Office Word</Application>
  <DocSecurity>0</DocSecurity>
  <Lines>498</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Microsoft Office User</cp:lastModifiedBy>
  <cp:revision>4</cp:revision>
  <dcterms:created xsi:type="dcterms:W3CDTF">2023-02-23T18:37:00Z</dcterms:created>
  <dcterms:modified xsi:type="dcterms:W3CDTF">2023-03-22T23:13:00Z</dcterms:modified>
</cp:coreProperties>
</file>